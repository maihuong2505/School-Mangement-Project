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09A24E" w14:textId="2861F95B" w:rsidR="00D2722D" w:rsidRDefault="00426316" w:rsidP="00751FAC">
      <w:pPr>
        <w:jc w:val="center"/>
        <w:rPr>
          <w:rFonts w:ascii="Times New Roman" w:hAnsi="Times New Roman" w:cs="Times New Roman"/>
          <w:b/>
          <w:bCs/>
          <w:sz w:val="26"/>
          <w:szCs w:val="26"/>
        </w:rPr>
      </w:pPr>
      <w:r>
        <w:rPr>
          <w:noProof/>
        </w:rPr>
        <mc:AlternateContent>
          <mc:Choice Requires="wps">
            <w:drawing>
              <wp:anchor distT="0" distB="0" distL="114300" distR="114300" simplePos="0" relativeHeight="251657215" behindDoc="1" locked="0" layoutInCell="1" allowOverlap="1" wp14:anchorId="51A7EE4D" wp14:editId="0ECEC669">
                <wp:simplePos x="0" y="0"/>
                <wp:positionH relativeFrom="column">
                  <wp:posOffset>-121920</wp:posOffset>
                </wp:positionH>
                <wp:positionV relativeFrom="paragraph">
                  <wp:posOffset>-518160</wp:posOffset>
                </wp:positionV>
                <wp:extent cx="3550920" cy="236220"/>
                <wp:effectExtent l="0" t="0" r="0" b="0"/>
                <wp:wrapNone/>
                <wp:docPr id="3" name="Rectangle 3"/>
                <wp:cNvGraphicFramePr/>
                <a:graphic xmlns:a="http://schemas.openxmlformats.org/drawingml/2006/main">
                  <a:graphicData uri="http://schemas.microsoft.com/office/word/2010/wordprocessingShape">
                    <wps:wsp>
                      <wps:cNvSpPr/>
                      <wps:spPr>
                        <a:xfrm>
                          <a:off x="0" y="0"/>
                          <a:ext cx="3550920" cy="23622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995C2B" id="Rectangle 3" o:spid="_x0000_s1026" style="position:absolute;margin-left:-9.6pt;margin-top:-40.8pt;width:279.6pt;height:18.6pt;z-index:-251659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" fillcolor="white [3212]" stroked="f"/>
            </w:pict>
          </mc:Fallback>
        </mc:AlternateContent>
      </w:r>
      <w:r w:rsidR="007426C3">
        <w:rPr>
          <w:noProof/>
        </w:rPr>
        <w:drawing>
          <wp:anchor distT="0" distB="0" distL="114300" distR="114300" simplePos="0" relativeHeight="251658240" behindDoc="1" locked="0" layoutInCell="1" allowOverlap="1" wp14:anchorId="458C25F8" wp14:editId="62ADC6FC">
            <wp:simplePos x="0" y="0"/>
            <wp:positionH relativeFrom="column">
              <wp:posOffset>-1059180</wp:posOffset>
            </wp:positionH>
            <wp:positionV relativeFrom="paragraph">
              <wp:posOffset>-1028700</wp:posOffset>
            </wp:positionV>
            <wp:extent cx="8161020" cy="10287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161020" cy="1028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398B">
        <w:rPr>
          <w:rFonts w:ascii="Times New Roman" w:hAnsi="Times New Roman" w:cs="Times New Roman"/>
          <w:b/>
          <w:bCs/>
          <w:sz w:val="26"/>
          <w:szCs w:val="26"/>
        </w:rPr>
        <w:t>BỘ GIÁO DỤC VÀ ĐÀO TẠO</w:t>
      </w:r>
    </w:p>
    <w:p w14:paraId="41B817D1" w14:textId="1E8E30ED" w:rsidR="0077398B" w:rsidRDefault="0077398B" w:rsidP="00751FAC">
      <w:pPr>
        <w:jc w:val="center"/>
        <w:rPr>
          <w:rFonts w:ascii="Times New Roman" w:hAnsi="Times New Roman" w:cs="Times New Roman"/>
          <w:b/>
          <w:bCs/>
          <w:sz w:val="26"/>
          <w:szCs w:val="26"/>
        </w:rPr>
      </w:pPr>
      <w:r>
        <w:rPr>
          <w:rFonts w:ascii="Times New Roman" w:hAnsi="Times New Roman" w:cs="Times New Roman"/>
          <w:b/>
          <w:bCs/>
          <w:sz w:val="26"/>
          <w:szCs w:val="26"/>
        </w:rPr>
        <w:t>TRƯỜNG ĐẠI HỌC SƯ PHẠM KỸ THUẬT TP. HỒ CHÍ MINH</w:t>
      </w:r>
    </w:p>
    <w:p w14:paraId="4FF7B762" w14:textId="2B38F207" w:rsidR="0077398B" w:rsidRDefault="0077398B" w:rsidP="00751FAC">
      <w:pPr>
        <w:jc w:val="center"/>
        <w:rPr>
          <w:rFonts w:ascii="Times New Roman" w:hAnsi="Times New Roman" w:cs="Times New Roman"/>
          <w:b/>
          <w:bCs/>
          <w:sz w:val="26"/>
          <w:szCs w:val="26"/>
        </w:rPr>
      </w:pPr>
      <w:r>
        <w:rPr>
          <w:rFonts w:ascii="Times New Roman" w:hAnsi="Times New Roman" w:cs="Times New Roman"/>
          <w:b/>
          <w:bCs/>
          <w:sz w:val="26"/>
          <w:szCs w:val="26"/>
        </w:rPr>
        <w:t>KHOA CÔNG NGHỆ THÔNG TIN</w:t>
      </w:r>
    </w:p>
    <w:p w14:paraId="42A9CEBC" w14:textId="77777777" w:rsidR="0077398B" w:rsidRDefault="0077398B" w:rsidP="00751FAC">
      <w:pPr>
        <w:jc w:val="center"/>
        <w:rPr>
          <w:rFonts w:ascii="Times New Roman" w:hAnsi="Times New Roman" w:cs="Times New Roman"/>
          <w:b/>
          <w:bCs/>
          <w:sz w:val="26"/>
          <w:szCs w:val="26"/>
        </w:rPr>
      </w:pPr>
    </w:p>
    <w:p w14:paraId="286ECB8A" w14:textId="07BA46E8" w:rsidR="0077398B" w:rsidRDefault="0077398B" w:rsidP="00751FAC">
      <w:pPr>
        <w:jc w:val="center"/>
        <w:rPr>
          <w:rFonts w:ascii="Times New Roman" w:hAnsi="Times New Roman" w:cs="Times New Roman"/>
          <w:b/>
          <w:bCs/>
          <w:sz w:val="26"/>
          <w:szCs w:val="26"/>
        </w:rPr>
      </w:pPr>
      <w:r>
        <w:rPr>
          <w:noProof/>
        </w:rPr>
        <w:drawing>
          <wp:inline distT="0" distB="0" distL="0" distR="0" wp14:anchorId="708F4923" wp14:editId="5D3F21B1">
            <wp:extent cx="2497799" cy="23013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4564" cy="2307623"/>
                    </a:xfrm>
                    <a:prstGeom prst="rect">
                      <a:avLst/>
                    </a:prstGeom>
                    <a:noFill/>
                    <a:ln>
                      <a:noFill/>
                    </a:ln>
                  </pic:spPr>
                </pic:pic>
              </a:graphicData>
            </a:graphic>
          </wp:inline>
        </w:drawing>
      </w:r>
    </w:p>
    <w:p w14:paraId="103EEF47" w14:textId="6C36427B" w:rsidR="0077398B" w:rsidRDefault="0077398B" w:rsidP="00751FAC">
      <w:pPr>
        <w:jc w:val="center"/>
        <w:rPr>
          <w:rFonts w:ascii="Times New Roman" w:hAnsi="Times New Roman" w:cs="Times New Roman"/>
          <w:b/>
          <w:bCs/>
          <w:sz w:val="26"/>
          <w:szCs w:val="26"/>
        </w:rPr>
      </w:pPr>
    </w:p>
    <w:p w14:paraId="78A152EE" w14:textId="21D80706" w:rsidR="00731DD7" w:rsidRPr="00731DD7" w:rsidRDefault="00731DD7" w:rsidP="00751FAC">
      <w:pPr>
        <w:jc w:val="center"/>
        <w:rPr>
          <w:rFonts w:ascii="Times New Roman" w:hAnsi="Times New Roman" w:cs="Times New Roman"/>
          <w:b/>
          <w:bCs/>
          <w:sz w:val="30"/>
          <w:szCs w:val="30"/>
        </w:rPr>
      </w:pPr>
      <w:r w:rsidRPr="00731DD7">
        <w:rPr>
          <w:rFonts w:ascii="Times New Roman" w:hAnsi="Times New Roman" w:cs="Times New Roman"/>
          <w:b/>
          <w:bCs/>
          <w:sz w:val="30"/>
          <w:szCs w:val="30"/>
        </w:rPr>
        <w:t>ĐỒ ÁN CUỐI KỲ</w:t>
      </w:r>
    </w:p>
    <w:p w14:paraId="75126A39" w14:textId="0710E7E4" w:rsidR="0077398B" w:rsidRDefault="0077398B" w:rsidP="00751FAC">
      <w:pPr>
        <w:jc w:val="center"/>
        <w:rPr>
          <w:rFonts w:ascii="Times New Roman" w:hAnsi="Times New Roman" w:cs="Times New Roman"/>
          <w:b/>
          <w:bCs/>
          <w:sz w:val="26"/>
          <w:szCs w:val="26"/>
        </w:rPr>
      </w:pPr>
      <w:r>
        <w:rPr>
          <w:rFonts w:ascii="Times New Roman" w:hAnsi="Times New Roman" w:cs="Times New Roman"/>
          <w:b/>
          <w:bCs/>
          <w:sz w:val="26"/>
          <w:szCs w:val="26"/>
        </w:rPr>
        <w:t>Bộ môn:</w:t>
      </w:r>
    </w:p>
    <w:p w14:paraId="2E9CBDC4" w14:textId="549DE9B6" w:rsidR="0077398B" w:rsidRDefault="0077398B" w:rsidP="00751FAC">
      <w:pPr>
        <w:jc w:val="center"/>
        <w:rPr>
          <w:rFonts w:ascii="Times New Roman" w:hAnsi="Times New Roman" w:cs="Times New Roman"/>
          <w:b/>
          <w:bCs/>
          <w:sz w:val="32"/>
          <w:szCs w:val="32"/>
        </w:rPr>
      </w:pPr>
      <w:r w:rsidRPr="0077398B">
        <w:rPr>
          <w:rFonts w:ascii="Times New Roman" w:hAnsi="Times New Roman" w:cs="Times New Roman"/>
          <w:b/>
          <w:bCs/>
          <w:sz w:val="32"/>
          <w:szCs w:val="32"/>
        </w:rPr>
        <w:t xml:space="preserve">LẬP TRÌNH </w:t>
      </w:r>
      <w:ins w:id="1" w:author="Trần Minh Quân Võ" w:date="2020-07-02T20:34:00Z">
        <w:r w:rsidR="00B96F4B">
          <w:rPr>
            <w:rFonts w:ascii="Times New Roman" w:hAnsi="Times New Roman" w:cs="Times New Roman"/>
            <w:b/>
            <w:bCs/>
            <w:sz w:val="32"/>
            <w:szCs w:val="32"/>
          </w:rPr>
          <w:t xml:space="preserve">TRÊN </w:t>
        </w:r>
      </w:ins>
      <w:r w:rsidRPr="0077398B">
        <w:rPr>
          <w:rFonts w:ascii="Times New Roman" w:hAnsi="Times New Roman" w:cs="Times New Roman"/>
          <w:b/>
          <w:bCs/>
          <w:sz w:val="32"/>
          <w:szCs w:val="32"/>
        </w:rPr>
        <w:t>WINDOWS</w:t>
      </w:r>
    </w:p>
    <w:p w14:paraId="41691B18" w14:textId="2515AA3C" w:rsidR="00731DD7" w:rsidRDefault="00731DD7" w:rsidP="00751FAC">
      <w:pPr>
        <w:jc w:val="center"/>
        <w:rPr>
          <w:rFonts w:ascii="Times New Roman" w:hAnsi="Times New Roman" w:cs="Times New Roman"/>
          <w:b/>
          <w:bCs/>
          <w:sz w:val="46"/>
          <w:szCs w:val="46"/>
        </w:rPr>
      </w:pPr>
      <w:r w:rsidRPr="00731DD7">
        <w:rPr>
          <w:rFonts w:ascii="Times New Roman" w:hAnsi="Times New Roman" w:cs="Times New Roman"/>
          <w:b/>
          <w:bCs/>
          <w:sz w:val="46"/>
          <w:szCs w:val="46"/>
        </w:rPr>
        <w:t>ĐỀ TÀI: QUẢN LÝ TRƯỜNG HỌC</w:t>
      </w:r>
    </w:p>
    <w:p w14:paraId="4B308062" w14:textId="77777777" w:rsidR="00731DD7" w:rsidRDefault="00731DD7" w:rsidP="00751FAC">
      <w:pPr>
        <w:jc w:val="both"/>
        <w:rPr>
          <w:rFonts w:ascii="Times New Roman" w:hAnsi="Times New Roman" w:cs="Times New Roman"/>
          <w:b/>
          <w:bCs/>
          <w:sz w:val="46"/>
          <w:szCs w:val="46"/>
        </w:rPr>
      </w:pPr>
    </w:p>
    <w:p w14:paraId="2BDEE12C" w14:textId="37315F05" w:rsidR="00731DD7" w:rsidRDefault="00731DD7" w:rsidP="00751FAC">
      <w:pPr>
        <w:jc w:val="right"/>
        <w:rPr>
          <w:rFonts w:ascii="Times New Roman" w:hAnsi="Times New Roman" w:cs="Times New Roman"/>
          <w:b/>
          <w:bCs/>
          <w:sz w:val="26"/>
          <w:szCs w:val="26"/>
        </w:rPr>
      </w:pPr>
      <w:r>
        <w:rPr>
          <w:rFonts w:ascii="Times New Roman" w:hAnsi="Times New Roman" w:cs="Times New Roman"/>
          <w:b/>
          <w:bCs/>
          <w:sz w:val="26"/>
          <w:szCs w:val="26"/>
        </w:rPr>
        <w:t>Giảng viên hướng dẫn: TS. Lê Văn Vinh</w:t>
      </w:r>
    </w:p>
    <w:p w14:paraId="7C1722CC" w14:textId="5BA7A6D8" w:rsidR="00731DD7" w:rsidRDefault="00731DD7" w:rsidP="00751FAC">
      <w:pPr>
        <w:ind w:right="1530"/>
        <w:jc w:val="right"/>
        <w:rPr>
          <w:rFonts w:ascii="Times New Roman" w:hAnsi="Times New Roman" w:cs="Times New Roman"/>
          <w:b/>
          <w:bCs/>
          <w:sz w:val="26"/>
          <w:szCs w:val="26"/>
        </w:rPr>
      </w:pPr>
      <w:r>
        <w:rPr>
          <w:rFonts w:ascii="Times New Roman" w:hAnsi="Times New Roman" w:cs="Times New Roman"/>
          <w:b/>
          <w:bCs/>
          <w:sz w:val="26"/>
          <w:szCs w:val="26"/>
        </w:rPr>
        <w:t>Nhóm sinh viên thực hiện:</w:t>
      </w:r>
    </w:p>
    <w:tbl>
      <w:tblPr>
        <w:tblStyle w:val="TableGrid"/>
        <w:tblW w:w="0" w:type="auto"/>
        <w:tblInd w:w="5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9"/>
        <w:gridCol w:w="1646"/>
      </w:tblGrid>
      <w:tr w:rsidR="00731DD7" w14:paraId="33987C08" w14:textId="77777777" w:rsidTr="00731DD7">
        <w:trPr>
          <w:trHeight w:val="485"/>
        </w:trPr>
        <w:tc>
          <w:tcPr>
            <w:tcW w:w="2610" w:type="dxa"/>
          </w:tcPr>
          <w:p w14:paraId="1332594D" w14:textId="5EA8D8A1" w:rsidR="00731DD7" w:rsidRDefault="00731DD7" w:rsidP="00751FAC">
            <w:pPr>
              <w:jc w:val="both"/>
              <w:rPr>
                <w:rFonts w:ascii="Times New Roman" w:hAnsi="Times New Roman" w:cs="Times New Roman"/>
                <w:b/>
                <w:bCs/>
                <w:sz w:val="26"/>
                <w:szCs w:val="26"/>
              </w:rPr>
            </w:pPr>
            <w:r>
              <w:rPr>
                <w:rFonts w:ascii="Times New Roman" w:hAnsi="Times New Roman" w:cs="Times New Roman"/>
                <w:b/>
                <w:bCs/>
                <w:sz w:val="26"/>
                <w:szCs w:val="26"/>
              </w:rPr>
              <w:t>Tạ Thị Mai Hương</w:t>
            </w:r>
          </w:p>
        </w:tc>
        <w:tc>
          <w:tcPr>
            <w:tcW w:w="1525" w:type="dxa"/>
          </w:tcPr>
          <w:p w14:paraId="0D98A256" w14:textId="72795A4B" w:rsidR="00731DD7" w:rsidRDefault="00731DD7" w:rsidP="00751FAC">
            <w:pPr>
              <w:jc w:val="both"/>
              <w:rPr>
                <w:rFonts w:ascii="Times New Roman" w:hAnsi="Times New Roman" w:cs="Times New Roman"/>
                <w:b/>
                <w:bCs/>
                <w:sz w:val="26"/>
                <w:szCs w:val="26"/>
              </w:rPr>
            </w:pPr>
            <w:r>
              <w:rPr>
                <w:rFonts w:ascii="Times New Roman" w:hAnsi="Times New Roman" w:cs="Times New Roman"/>
                <w:b/>
                <w:bCs/>
                <w:sz w:val="26"/>
                <w:szCs w:val="26"/>
              </w:rPr>
              <w:t>18110298</w:t>
            </w:r>
          </w:p>
        </w:tc>
      </w:tr>
      <w:tr w:rsidR="00731DD7" w14:paraId="69E27DCF" w14:textId="77777777" w:rsidTr="00731DD7">
        <w:trPr>
          <w:trHeight w:val="539"/>
        </w:trPr>
        <w:tc>
          <w:tcPr>
            <w:tcW w:w="2610" w:type="dxa"/>
          </w:tcPr>
          <w:p w14:paraId="7BDB20FC" w14:textId="64630B00" w:rsidR="00731DD7" w:rsidRDefault="00731DD7" w:rsidP="00751FAC">
            <w:pPr>
              <w:jc w:val="both"/>
              <w:rPr>
                <w:rFonts w:ascii="Times New Roman" w:hAnsi="Times New Roman" w:cs="Times New Roman"/>
                <w:b/>
                <w:bCs/>
                <w:sz w:val="26"/>
                <w:szCs w:val="26"/>
              </w:rPr>
            </w:pPr>
            <w:r>
              <w:rPr>
                <w:rFonts w:ascii="Times New Roman" w:hAnsi="Times New Roman" w:cs="Times New Roman"/>
                <w:b/>
                <w:bCs/>
                <w:sz w:val="26"/>
                <w:szCs w:val="26"/>
              </w:rPr>
              <w:t>Võ Trần Minh Quân</w:t>
            </w:r>
          </w:p>
        </w:tc>
        <w:tc>
          <w:tcPr>
            <w:tcW w:w="1525" w:type="dxa"/>
          </w:tcPr>
          <w:p w14:paraId="208D5AD6" w14:textId="37761865" w:rsidR="00731DD7" w:rsidRDefault="00731DD7" w:rsidP="00751FAC">
            <w:pPr>
              <w:jc w:val="both"/>
              <w:rPr>
                <w:rFonts w:ascii="Times New Roman" w:hAnsi="Times New Roman" w:cs="Times New Roman"/>
                <w:b/>
                <w:bCs/>
                <w:sz w:val="26"/>
                <w:szCs w:val="26"/>
              </w:rPr>
            </w:pPr>
            <w:r>
              <w:rPr>
                <w:rFonts w:ascii="Times New Roman" w:hAnsi="Times New Roman" w:cs="Times New Roman"/>
                <w:b/>
                <w:bCs/>
                <w:sz w:val="26"/>
                <w:szCs w:val="26"/>
              </w:rPr>
              <w:t>18110</w:t>
            </w:r>
            <w:ins w:id="2" w:author="Trần Minh Quân Võ" w:date="2020-07-02T20:33:00Z">
              <w:r w:rsidR="00B96F4B">
                <w:rPr>
                  <w:rFonts w:ascii="Times New Roman" w:hAnsi="Times New Roman" w:cs="Times New Roman"/>
                  <w:b/>
                  <w:bCs/>
                  <w:sz w:val="26"/>
                  <w:szCs w:val="26"/>
                </w:rPr>
                <w:t>344</w:t>
              </w:r>
            </w:ins>
            <w:del w:id="3" w:author="Trần Minh Quân Võ" w:date="2020-07-02T20:33:00Z">
              <w:r w:rsidDel="00B96F4B">
                <w:rPr>
                  <w:rFonts w:ascii="Times New Roman" w:hAnsi="Times New Roman" w:cs="Times New Roman"/>
                  <w:b/>
                  <w:bCs/>
                  <w:sz w:val="26"/>
                  <w:szCs w:val="26"/>
                </w:rPr>
                <w:delText>298</w:delText>
              </w:r>
            </w:del>
          </w:p>
        </w:tc>
      </w:tr>
    </w:tbl>
    <w:p w14:paraId="49B88E40" w14:textId="77777777" w:rsidR="00731DD7" w:rsidRPr="00731DD7" w:rsidRDefault="00731DD7" w:rsidP="00751FAC">
      <w:pPr>
        <w:jc w:val="both"/>
        <w:rPr>
          <w:rFonts w:ascii="Times New Roman" w:hAnsi="Times New Roman" w:cs="Times New Roman"/>
          <w:b/>
          <w:bCs/>
          <w:sz w:val="26"/>
          <w:szCs w:val="26"/>
        </w:rPr>
      </w:pPr>
    </w:p>
    <w:p w14:paraId="6EEB3298" w14:textId="1EBA1F79" w:rsidR="0077398B" w:rsidRDefault="0077398B" w:rsidP="00751FAC">
      <w:pPr>
        <w:jc w:val="both"/>
        <w:rPr>
          <w:rFonts w:ascii="Times New Roman" w:hAnsi="Times New Roman" w:cs="Times New Roman"/>
          <w:b/>
          <w:bCs/>
          <w:sz w:val="32"/>
          <w:szCs w:val="32"/>
        </w:rPr>
      </w:pPr>
    </w:p>
    <w:p w14:paraId="24F6CE6C" w14:textId="154516E5" w:rsidR="007426C3" w:rsidRDefault="00731DD7" w:rsidP="00751FAC">
      <w:pPr>
        <w:jc w:val="center"/>
        <w:rPr>
          <w:rFonts w:ascii="Times New Roman" w:hAnsi="Times New Roman" w:cs="Times New Roman"/>
          <w:b/>
          <w:bCs/>
          <w:sz w:val="26"/>
          <w:szCs w:val="26"/>
        </w:rPr>
      </w:pPr>
      <w:r>
        <w:rPr>
          <w:rFonts w:ascii="Times New Roman" w:hAnsi="Times New Roman" w:cs="Times New Roman"/>
          <w:b/>
          <w:bCs/>
          <w:sz w:val="26"/>
          <w:szCs w:val="26"/>
        </w:rPr>
        <w:t>TP. Hồ Chí Minh, tháng 6 năm 2020</w:t>
      </w:r>
    </w:p>
    <w:p w14:paraId="3A59C607" w14:textId="77777777" w:rsidR="007426C3" w:rsidRDefault="007426C3" w:rsidP="00751FAC">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LỜI CẢM ƠN</w:t>
      </w:r>
    </w:p>
    <w:p w14:paraId="1F3EF8C3" w14:textId="3742A91A" w:rsidR="007426C3" w:rsidRDefault="007426C3" w:rsidP="00751FAC">
      <w:pPr>
        <w:spacing w:line="360" w:lineRule="auto"/>
        <w:jc w:val="both"/>
        <w:rPr>
          <w:rFonts w:ascii="Times New Roman" w:hAnsi="Times New Roman" w:cs="Times New Roman"/>
          <w:b/>
          <w:bCs/>
          <w:sz w:val="26"/>
          <w:szCs w:val="26"/>
        </w:rPr>
      </w:pPr>
      <w:r>
        <w:rPr>
          <w:rFonts w:ascii="Times New Roman" w:hAnsi="Times New Roman" w:cs="Times New Roman"/>
          <w:sz w:val="26"/>
          <w:szCs w:val="26"/>
        </w:rPr>
        <w:tab/>
        <w:t xml:space="preserve">Lập trình </w:t>
      </w:r>
      <w:ins w:id="4" w:author="Trần Minh Quân Võ" w:date="2020-07-02T20:35:00Z">
        <w:r w:rsidR="000A15BA">
          <w:rPr>
            <w:rFonts w:ascii="Times New Roman" w:hAnsi="Times New Roman" w:cs="Times New Roman"/>
            <w:sz w:val="26"/>
            <w:szCs w:val="26"/>
          </w:rPr>
          <w:t xml:space="preserve">trên </w:t>
        </w:r>
      </w:ins>
      <w:r>
        <w:rPr>
          <w:rFonts w:ascii="Times New Roman" w:hAnsi="Times New Roman" w:cs="Times New Roman"/>
          <w:sz w:val="26"/>
          <w:szCs w:val="26"/>
        </w:rPr>
        <w:t>Windows là môn học cung cấp cho sinh viên kiến và phương pháp lập trình trên môi trường Windows: cơ chế quản lý chương trình, lập trình giao diện đồ họa (GUI), cơ chế quản lý bộ nhớ, lập trình đồng hành, kỹ thuật in ấn,… Từ đó sinh viên có khả năng xây dựng một ứng dụng hoàn chỉnh ở mức độ vừa phải bằng ngôn ngữ Visual C#. Bên cạnh đó, môn học còn tạo cho sinh viên nền tảng để tự nghiên cứu các kỹ thuật lập trình sâu hơn trên môi trường Windows.</w:t>
      </w:r>
    </w:p>
    <w:p w14:paraId="0070BC8E" w14:textId="77777777" w:rsidR="0098602F" w:rsidRDefault="007426C3" w:rsidP="00751FAC">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0098602F">
        <w:rPr>
          <w:rFonts w:ascii="Times New Roman" w:hAnsi="Times New Roman" w:cs="Times New Roman"/>
          <w:sz w:val="26"/>
          <w:szCs w:val="26"/>
        </w:rPr>
        <w:t>Công nghệ ngày càng phát triển nên nhu cầu về sử dụng công nghệ vào các lĩnh vực quản lí cũng ngày càng đa dạng hơn. Với đồ án lần này, chúng em chọn làm chương trình Quản lý trường học, kết hợp với tạo cơ sở dữ liệu để lưu trữ thông tin. Chúng em xin gửi lời cảm ơn đến Thầy Lê Văn Vinh đã cung cấp các kiến thức nền tảng và giải đáp các thắc mắc để chúng em có thể hoàn thành tốt đồ án này.</w:t>
      </w:r>
    </w:p>
    <w:p w14:paraId="531109A5" w14:textId="77777777" w:rsidR="00A71B72" w:rsidRDefault="0098602F" w:rsidP="00751FAC">
      <w:pPr>
        <w:spacing w:line="360" w:lineRule="auto"/>
        <w:jc w:val="both"/>
        <w:rPr>
          <w:rFonts w:ascii="Times New Roman" w:hAnsi="Times New Roman" w:cs="Times New Roman"/>
          <w:sz w:val="26"/>
          <w:szCs w:val="26"/>
        </w:rPr>
      </w:pPr>
      <w:r>
        <w:rPr>
          <w:rFonts w:ascii="Times New Roman" w:hAnsi="Times New Roman" w:cs="Times New Roman"/>
          <w:sz w:val="26"/>
          <w:szCs w:val="26"/>
        </w:rPr>
        <w:tab/>
        <w:t>Sử dụng cả ADO. NET và LINQ ba tầng</w:t>
      </w:r>
      <w:r w:rsidR="00A71B72">
        <w:rPr>
          <w:rFonts w:ascii="Times New Roman" w:hAnsi="Times New Roman" w:cs="Times New Roman"/>
          <w:sz w:val="26"/>
          <w:szCs w:val="26"/>
        </w:rPr>
        <w:t xml:space="preserve"> nên đồ án có phần</w:t>
      </w:r>
      <w:del w:id="5" w:author="Trần Minh Quân Võ" w:date="2020-07-02T20:36:00Z">
        <w:r w:rsidR="00A71B72" w:rsidDel="00C41662">
          <w:rPr>
            <w:rFonts w:ascii="Times New Roman" w:hAnsi="Times New Roman" w:cs="Times New Roman"/>
            <w:sz w:val="26"/>
            <w:szCs w:val="26"/>
          </w:rPr>
          <w:delText xml:space="preserve"> khá</w:delText>
        </w:r>
      </w:del>
      <w:r w:rsidR="00A71B72">
        <w:rPr>
          <w:rFonts w:ascii="Times New Roman" w:hAnsi="Times New Roman" w:cs="Times New Roman"/>
          <w:sz w:val="26"/>
          <w:szCs w:val="26"/>
        </w:rPr>
        <w:t xml:space="preserve"> phức tạp hơn với chúng em, vậy nên trong quá trình làm có thể</w:t>
      </w:r>
      <w:del w:id="6" w:author="Trần Minh Quân Võ" w:date="2020-07-02T20:36:00Z">
        <w:r w:rsidR="00A71B72" w:rsidDel="00C41662">
          <w:rPr>
            <w:rFonts w:ascii="Times New Roman" w:hAnsi="Times New Roman" w:cs="Times New Roman"/>
            <w:sz w:val="26"/>
            <w:szCs w:val="26"/>
          </w:rPr>
          <w:delText xml:space="preserve"> </w:delText>
        </w:r>
      </w:del>
      <w:r w:rsidR="00A71B72">
        <w:rPr>
          <w:rFonts w:ascii="Times New Roman" w:hAnsi="Times New Roman" w:cs="Times New Roman"/>
          <w:sz w:val="26"/>
          <w:szCs w:val="26"/>
        </w:rPr>
        <w:t xml:space="preserve"> mắc sai sót, mong thầy thông cảm và góp ý để chúng em hoàn thiện hơn.</w:t>
      </w:r>
    </w:p>
    <w:p w14:paraId="5AE4AFD9" w14:textId="77777777" w:rsidR="00A71B72" w:rsidRDefault="00A71B72" w:rsidP="00751FAC">
      <w:pPr>
        <w:spacing w:line="360" w:lineRule="auto"/>
        <w:jc w:val="both"/>
        <w:rPr>
          <w:rFonts w:ascii="Times New Roman" w:hAnsi="Times New Roman" w:cs="Times New Roman"/>
          <w:sz w:val="26"/>
          <w:szCs w:val="26"/>
        </w:rPr>
      </w:pPr>
      <w:r>
        <w:rPr>
          <w:rFonts w:ascii="Times New Roman" w:hAnsi="Times New Roman" w:cs="Times New Roman"/>
          <w:sz w:val="26"/>
          <w:szCs w:val="26"/>
        </w:rPr>
        <w:tab/>
        <w:t>Chúng em xin chân thành cảm ơn!</w:t>
      </w:r>
    </w:p>
    <w:p w14:paraId="6BE6382E" w14:textId="77777777" w:rsidR="00A71B72" w:rsidRDefault="00A71B72" w:rsidP="00751FAC">
      <w:pPr>
        <w:jc w:val="right"/>
        <w:rPr>
          <w:rFonts w:ascii="Times New Roman" w:hAnsi="Times New Roman" w:cs="Times New Roman"/>
          <w:sz w:val="26"/>
          <w:szCs w:val="26"/>
        </w:rPr>
      </w:pPr>
      <w:r>
        <w:rPr>
          <w:rFonts w:ascii="Times New Roman" w:hAnsi="Times New Roman" w:cs="Times New Roman"/>
          <w:sz w:val="26"/>
          <w:szCs w:val="26"/>
        </w:rPr>
        <w:t>Tập thể nhóm</w:t>
      </w:r>
    </w:p>
    <w:p w14:paraId="5853BD1B" w14:textId="77777777" w:rsidR="00A71B72" w:rsidRDefault="00A71B72" w:rsidP="00751FAC">
      <w:pPr>
        <w:jc w:val="both"/>
        <w:rPr>
          <w:rFonts w:ascii="Times New Roman" w:hAnsi="Times New Roman" w:cs="Times New Roman"/>
          <w:sz w:val="26"/>
          <w:szCs w:val="26"/>
        </w:rPr>
      </w:pPr>
    </w:p>
    <w:p w14:paraId="24BFA340" w14:textId="77777777" w:rsidR="00A71B72" w:rsidRDefault="00A71B72" w:rsidP="00751FAC">
      <w:pPr>
        <w:jc w:val="both"/>
        <w:rPr>
          <w:rFonts w:ascii="Times New Roman" w:hAnsi="Times New Roman" w:cs="Times New Roman"/>
          <w:sz w:val="26"/>
          <w:szCs w:val="26"/>
        </w:rPr>
      </w:pPr>
      <w:r>
        <w:rPr>
          <w:rFonts w:ascii="Times New Roman" w:hAnsi="Times New Roman" w:cs="Times New Roman"/>
          <w:sz w:val="26"/>
          <w:szCs w:val="26"/>
        </w:rPr>
        <w:br w:type="page"/>
      </w:r>
    </w:p>
    <w:p w14:paraId="56566FD7" w14:textId="77777777" w:rsidR="00A71B72" w:rsidRDefault="00A71B72" w:rsidP="00751FAC">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ĐÁNH GIÁ CỦA GIẢNG VIÊN</w:t>
      </w:r>
    </w:p>
    <w:p w14:paraId="5D6A32A8" w14:textId="42AFA1E9" w:rsidR="00A71B72" w:rsidRDefault="00A71B72" w:rsidP="00751FAC">
      <w:pPr>
        <w:spacing w:line="360" w:lineRule="auto"/>
        <w:jc w:val="both"/>
        <w:rPr>
          <w:rFonts w:ascii="Times New Roman" w:hAnsi="Times New Roman" w:cs="Times New Roman"/>
          <w:b/>
          <w:bCs/>
          <w:sz w:val="26"/>
          <w:szCs w:val="26"/>
        </w:rPr>
      </w:pPr>
      <w:bookmarkStart w:id="7" w:name="_Hlk44432430"/>
      <w:r>
        <w:rPr>
          <w:rFonts w:ascii="Times New Roman" w:hAnsi="Times New Roman" w:cs="Times New Roman"/>
          <w:b/>
          <w:bCs/>
          <w:sz w:val="26"/>
          <w:szCs w:val="26"/>
        </w:rPr>
        <w:t>………………………………………………………………………………………………………………………………………………………………………………………………</w:t>
      </w:r>
      <w:bookmarkEnd w:id="7"/>
      <w:r>
        <w:rPr>
          <w:rFonts w:ascii="Times New Roman" w:hAnsi="Times New Roman" w:cs="Times New Roman"/>
          <w:b/>
          <w:bCs/>
          <w:sz w:val="26"/>
          <w:szCs w:val="26"/>
        </w:rPr>
        <w:t>………………………………………………………………………………………………………………………………………………………………………………………………………………………………………………………………………………………………………………………………………………………………………………………………………………………………………………………………………………………………………………………………………………………………………………………………………………………………………………………………………………………………………………………………………………………………………………………………………………………………………………………………………………………………………………………………………………………………………………………………………………………………………………………………………………………………………………………………………………………………………………………………………………………………………………………………………………………………………………………………………………………………………………………………………………………………………………………………………………………………………………………………………………………………………………………………………………………………………………………………………………………………………………………………………………………………………………………………………………………………………………………………………………………………………………………………………………………………………………………………………………………………………………………………………………………………………………………………………………………………………………………………………………………………………………………………………………………………</w:t>
      </w:r>
    </w:p>
    <w:p w14:paraId="168C0D63" w14:textId="288123D5" w:rsidR="007426C3" w:rsidRDefault="00A71B72" w:rsidP="00751FAC">
      <w:pPr>
        <w:spacing w:line="360" w:lineRule="auto"/>
        <w:jc w:val="right"/>
        <w:rPr>
          <w:rFonts w:ascii="Times New Roman" w:hAnsi="Times New Roman" w:cs="Times New Roman"/>
          <w:b/>
          <w:bCs/>
          <w:sz w:val="26"/>
          <w:szCs w:val="26"/>
        </w:rPr>
      </w:pPr>
      <w:r>
        <w:rPr>
          <w:rFonts w:ascii="Times New Roman" w:hAnsi="Times New Roman" w:cs="Times New Roman"/>
          <w:b/>
          <w:bCs/>
          <w:sz w:val="26"/>
          <w:szCs w:val="26"/>
        </w:rPr>
        <w:t>Chữ ký của giảng viên</w:t>
      </w:r>
      <w:r w:rsidR="007426C3">
        <w:rPr>
          <w:rFonts w:ascii="Times New Roman" w:hAnsi="Times New Roman" w:cs="Times New Roman"/>
          <w:b/>
          <w:bCs/>
          <w:sz w:val="26"/>
          <w:szCs w:val="26"/>
        </w:rPr>
        <w:br w:type="page"/>
      </w:r>
    </w:p>
    <w:p w14:paraId="371ADABD" w14:textId="5890A1D7" w:rsidR="00E84B5E" w:rsidRPr="00E84B5E" w:rsidRDefault="00E84B5E">
      <w:pPr>
        <w:pStyle w:val="TOC1"/>
        <w:rPr>
          <w:ins w:id="8" w:author="Ta Huong" w:date="2020-07-01T15:48:00Z"/>
          <w:sz w:val="26"/>
          <w:szCs w:val="26"/>
          <w:rPrChange w:id="9" w:author="Ta Huong" w:date="2020-07-01T15:48:00Z">
            <w:rPr>
              <w:ins w:id="10" w:author="Ta Huong" w:date="2020-07-01T15:48:00Z"/>
            </w:rPr>
          </w:rPrChange>
        </w:rPr>
      </w:pPr>
      <w:ins w:id="11" w:author="Ta Huong" w:date="2020-07-01T15:48:00Z">
        <w:r w:rsidRPr="00E84B5E">
          <w:rPr>
            <w:sz w:val="26"/>
            <w:szCs w:val="26"/>
            <w:rPrChange w:id="12" w:author="Ta Huong" w:date="2020-07-01T15:48:00Z">
              <w:rPr/>
            </w:rPrChange>
          </w:rPr>
          <w:lastRenderedPageBreak/>
          <w:t>MỤC LỤC</w:t>
        </w:r>
      </w:ins>
    </w:p>
    <w:p w14:paraId="5D198895" w14:textId="0FC296AB" w:rsidR="00E84B5E" w:rsidRPr="00E84B5E" w:rsidRDefault="00E84B5E">
      <w:pPr>
        <w:pStyle w:val="TOC1"/>
        <w:rPr>
          <w:ins w:id="13" w:author="Ta Huong" w:date="2020-07-01T15:47:00Z"/>
          <w:rFonts w:eastAsiaTheme="minorEastAsia"/>
          <w:noProof/>
          <w:lang w:bidi="ar-SA"/>
          <w:rPrChange w:id="14" w:author="Ta Huong" w:date="2020-07-01T15:47:00Z">
            <w:rPr>
              <w:ins w:id="15" w:author="Ta Huong" w:date="2020-07-01T15:47:00Z"/>
              <w:rFonts w:asciiTheme="minorHAnsi" w:eastAsiaTheme="minorEastAsia" w:hAnsiTheme="minorHAnsi" w:cstheme="minorBidi"/>
              <w:b w:val="0"/>
              <w:bCs w:val="0"/>
              <w:caps w:val="0"/>
              <w:noProof/>
              <w:sz w:val="22"/>
              <w:szCs w:val="22"/>
              <w:lang w:bidi="ar-SA"/>
            </w:rPr>
          </w:rPrChange>
        </w:rPr>
      </w:pPr>
      <w:ins w:id="16" w:author="Ta Huong" w:date="2020-07-01T15:47:00Z">
        <w:r>
          <w:fldChar w:fldCharType="begin"/>
        </w:r>
        <w:r>
          <w:instrText xml:space="preserve"> TOC \o "1-3" \h \z \u </w:instrText>
        </w:r>
      </w:ins>
      <w:r>
        <w:fldChar w:fldCharType="separate"/>
      </w:r>
      <w:ins w:id="17" w:author="Ta Huong" w:date="2020-07-01T15:47:00Z">
        <w:r w:rsidRPr="00E84B5E">
          <w:rPr>
            <w:rStyle w:val="Hyperlink"/>
            <w:noProof/>
            <w:color w:val="auto"/>
            <w:sz w:val="26"/>
            <w:szCs w:val="26"/>
            <w:rPrChange w:id="18" w:author="Ta Huong" w:date="2020-07-01T15:47:00Z">
              <w:rPr>
                <w:rStyle w:val="Hyperlink"/>
                <w:noProof/>
              </w:rPr>
            </w:rPrChange>
          </w:rPr>
          <w:fldChar w:fldCharType="begin"/>
        </w:r>
        <w:r w:rsidRPr="00E84B5E">
          <w:rPr>
            <w:rStyle w:val="Hyperlink"/>
            <w:noProof/>
            <w:color w:val="auto"/>
            <w:sz w:val="26"/>
            <w:szCs w:val="26"/>
            <w:rPrChange w:id="19" w:author="Ta Huong" w:date="2020-07-01T15:47:00Z">
              <w:rPr>
                <w:rStyle w:val="Hyperlink"/>
                <w:noProof/>
              </w:rPr>
            </w:rPrChange>
          </w:rPr>
          <w:instrText xml:space="preserve"> </w:instrText>
        </w:r>
        <w:r w:rsidRPr="00E84B5E">
          <w:rPr>
            <w:noProof/>
          </w:rPr>
          <w:instrText>HYPERLINK \l "_Toc44510867"</w:instrText>
        </w:r>
        <w:r w:rsidRPr="00E84B5E">
          <w:rPr>
            <w:rStyle w:val="Hyperlink"/>
            <w:noProof/>
            <w:color w:val="auto"/>
            <w:sz w:val="26"/>
            <w:szCs w:val="26"/>
            <w:rPrChange w:id="20" w:author="Ta Huong" w:date="2020-07-01T15:47:00Z">
              <w:rPr>
                <w:rStyle w:val="Hyperlink"/>
                <w:noProof/>
              </w:rPr>
            </w:rPrChange>
          </w:rPr>
          <w:instrText xml:space="preserve"> </w:instrText>
        </w:r>
        <w:r w:rsidRPr="00E84B5E">
          <w:rPr>
            <w:rStyle w:val="Hyperlink"/>
            <w:noProof/>
            <w:color w:val="auto"/>
            <w:sz w:val="26"/>
            <w:szCs w:val="26"/>
            <w:rPrChange w:id="21" w:author="Ta Huong" w:date="2020-07-01T15:47:00Z">
              <w:rPr>
                <w:rStyle w:val="Hyperlink"/>
                <w:noProof/>
              </w:rPr>
            </w:rPrChange>
          </w:rPr>
          <w:fldChar w:fldCharType="separate"/>
        </w:r>
        <w:r w:rsidRPr="00E84B5E">
          <w:rPr>
            <w:rStyle w:val="Hyperlink"/>
            <w:noProof/>
            <w:color w:val="auto"/>
            <w:sz w:val="26"/>
            <w:szCs w:val="26"/>
            <w:rPrChange w:id="22" w:author="Ta Huong" w:date="2020-07-01T15:47:00Z">
              <w:rPr>
                <w:rStyle w:val="Hyperlink"/>
                <w:noProof/>
              </w:rPr>
            </w:rPrChange>
          </w:rPr>
          <w:t>LỜI NÓI ĐẦU</w:t>
        </w:r>
        <w:r w:rsidRPr="00E84B5E">
          <w:rPr>
            <w:noProof/>
            <w:webHidden/>
          </w:rPr>
          <w:tab/>
        </w:r>
        <w:r w:rsidRPr="00E84B5E">
          <w:rPr>
            <w:noProof/>
            <w:webHidden/>
            <w:rPrChange w:id="23" w:author="Ta Huong" w:date="2020-07-01T15:47:00Z">
              <w:rPr>
                <w:noProof/>
                <w:webHidden/>
              </w:rPr>
            </w:rPrChange>
          </w:rPr>
          <w:fldChar w:fldCharType="begin"/>
        </w:r>
        <w:r w:rsidRPr="00E84B5E">
          <w:rPr>
            <w:noProof/>
            <w:webHidden/>
          </w:rPr>
          <w:instrText xml:space="preserve"> PAGEREF _Toc44510867 \h </w:instrText>
        </w:r>
      </w:ins>
      <w:r w:rsidRPr="00E84B5E">
        <w:rPr>
          <w:noProof/>
          <w:webHidden/>
          <w:rPrChange w:id="24" w:author="Ta Huong" w:date="2020-07-01T15:47:00Z">
            <w:rPr>
              <w:noProof/>
              <w:webHidden/>
            </w:rPr>
          </w:rPrChange>
        </w:rPr>
      </w:r>
      <w:r w:rsidRPr="00E84B5E">
        <w:rPr>
          <w:noProof/>
          <w:webHidden/>
          <w:rPrChange w:id="25" w:author="Ta Huong" w:date="2020-07-01T15:47:00Z">
            <w:rPr>
              <w:noProof/>
              <w:webHidden/>
            </w:rPr>
          </w:rPrChange>
        </w:rPr>
        <w:fldChar w:fldCharType="separate"/>
      </w:r>
      <w:ins w:id="26" w:author="Ta Huong" w:date="2020-07-01T15:47:00Z">
        <w:r w:rsidRPr="00E84B5E">
          <w:rPr>
            <w:noProof/>
            <w:webHidden/>
          </w:rPr>
          <w:t>5</w:t>
        </w:r>
        <w:r w:rsidRPr="00E84B5E">
          <w:rPr>
            <w:noProof/>
            <w:webHidden/>
            <w:rPrChange w:id="27" w:author="Ta Huong" w:date="2020-07-01T15:47:00Z">
              <w:rPr>
                <w:noProof/>
                <w:webHidden/>
              </w:rPr>
            </w:rPrChange>
          </w:rPr>
          <w:fldChar w:fldCharType="end"/>
        </w:r>
        <w:r w:rsidRPr="00E84B5E">
          <w:rPr>
            <w:rStyle w:val="Hyperlink"/>
            <w:noProof/>
            <w:color w:val="auto"/>
            <w:sz w:val="26"/>
            <w:szCs w:val="26"/>
            <w:rPrChange w:id="28" w:author="Ta Huong" w:date="2020-07-01T15:47:00Z">
              <w:rPr>
                <w:rStyle w:val="Hyperlink"/>
                <w:noProof/>
              </w:rPr>
            </w:rPrChange>
          </w:rPr>
          <w:fldChar w:fldCharType="end"/>
        </w:r>
      </w:ins>
    </w:p>
    <w:p w14:paraId="37999299" w14:textId="3B5BDE49" w:rsidR="00E84B5E" w:rsidRPr="00E84B5E" w:rsidRDefault="00E84B5E">
      <w:pPr>
        <w:pStyle w:val="TOC2"/>
        <w:tabs>
          <w:tab w:val="left" w:pos="440"/>
          <w:tab w:val="right" w:leader="dot" w:pos="9350"/>
        </w:tabs>
        <w:spacing w:line="240" w:lineRule="auto"/>
        <w:rPr>
          <w:ins w:id="29" w:author="Ta Huong" w:date="2020-07-01T15:47:00Z"/>
          <w:rFonts w:ascii="Times New Roman" w:eastAsiaTheme="minorEastAsia" w:hAnsi="Times New Roman" w:cs="Times New Roman"/>
          <w:b w:val="0"/>
          <w:bCs w:val="0"/>
          <w:noProof/>
          <w:sz w:val="26"/>
          <w:szCs w:val="26"/>
          <w:lang w:bidi="ar-SA"/>
          <w:rPrChange w:id="30" w:author="Ta Huong" w:date="2020-07-01T15:47:00Z">
            <w:rPr>
              <w:ins w:id="31" w:author="Ta Huong" w:date="2020-07-01T15:47:00Z"/>
              <w:rFonts w:eastAsiaTheme="minorEastAsia" w:cstheme="minorBidi"/>
              <w:b w:val="0"/>
              <w:bCs w:val="0"/>
              <w:noProof/>
              <w:sz w:val="22"/>
              <w:szCs w:val="22"/>
              <w:lang w:bidi="ar-SA"/>
            </w:rPr>
          </w:rPrChange>
        </w:rPr>
        <w:pPrChange w:id="32" w:author="Ta Huong" w:date="2020-07-01T15:47:00Z">
          <w:pPr>
            <w:pStyle w:val="TOC2"/>
            <w:tabs>
              <w:tab w:val="left" w:pos="440"/>
              <w:tab w:val="right" w:leader="dot" w:pos="9350"/>
            </w:tabs>
          </w:pPr>
        </w:pPrChange>
      </w:pPr>
      <w:ins w:id="33" w:author="Ta Huong" w:date="2020-07-01T15:47:00Z">
        <w:r w:rsidRPr="00E84B5E">
          <w:rPr>
            <w:rStyle w:val="Hyperlink"/>
            <w:rFonts w:ascii="Times New Roman" w:hAnsi="Times New Roman" w:cs="Times New Roman"/>
            <w:noProof/>
            <w:color w:val="auto"/>
            <w:sz w:val="26"/>
            <w:szCs w:val="26"/>
            <w:rPrChange w:id="34" w:author="Ta Huong" w:date="2020-07-01T15:47:00Z">
              <w:rPr>
                <w:rStyle w:val="Hyperlink"/>
                <w:noProof/>
              </w:rPr>
            </w:rPrChange>
          </w:rPr>
          <w:fldChar w:fldCharType="begin"/>
        </w:r>
        <w:r w:rsidRPr="00E84B5E">
          <w:rPr>
            <w:rStyle w:val="Hyperlink"/>
            <w:rFonts w:ascii="Times New Roman" w:hAnsi="Times New Roman" w:cs="Times New Roman"/>
            <w:noProof/>
            <w:color w:val="auto"/>
            <w:sz w:val="26"/>
            <w:szCs w:val="26"/>
            <w:rPrChange w:id="35" w:author="Ta Huong" w:date="2020-07-01T15:47:00Z">
              <w:rPr>
                <w:rStyle w:val="Hyperlink"/>
                <w:noProof/>
              </w:rPr>
            </w:rPrChange>
          </w:rPr>
          <w:instrText xml:space="preserve"> </w:instrText>
        </w:r>
        <w:r w:rsidRPr="00E84B5E">
          <w:rPr>
            <w:rFonts w:ascii="Times New Roman" w:hAnsi="Times New Roman" w:cs="Times New Roman"/>
            <w:noProof/>
            <w:sz w:val="26"/>
            <w:szCs w:val="26"/>
            <w:rPrChange w:id="36" w:author="Ta Huong" w:date="2020-07-01T15:47:00Z">
              <w:rPr>
                <w:noProof/>
              </w:rPr>
            </w:rPrChange>
          </w:rPr>
          <w:instrText>HYPERLINK \l "_Toc44510868"</w:instrText>
        </w:r>
        <w:r w:rsidRPr="00E84B5E">
          <w:rPr>
            <w:rStyle w:val="Hyperlink"/>
            <w:rFonts w:ascii="Times New Roman" w:hAnsi="Times New Roman" w:cs="Times New Roman"/>
            <w:noProof/>
            <w:color w:val="auto"/>
            <w:sz w:val="26"/>
            <w:szCs w:val="26"/>
            <w:rPrChange w:id="37" w:author="Ta Huong" w:date="2020-07-01T15:47:00Z">
              <w:rPr>
                <w:rStyle w:val="Hyperlink"/>
                <w:noProof/>
              </w:rPr>
            </w:rPrChange>
          </w:rPr>
          <w:instrText xml:space="preserve"> </w:instrText>
        </w:r>
        <w:r w:rsidRPr="00E84B5E">
          <w:rPr>
            <w:rStyle w:val="Hyperlink"/>
            <w:rFonts w:ascii="Times New Roman" w:hAnsi="Times New Roman" w:cs="Times New Roman"/>
            <w:noProof/>
            <w:color w:val="auto"/>
            <w:sz w:val="26"/>
            <w:szCs w:val="26"/>
            <w:rPrChange w:id="38" w:author="Ta Huong" w:date="2020-07-01T15:47:00Z">
              <w:rPr>
                <w:rStyle w:val="Hyperlink"/>
                <w:noProof/>
              </w:rPr>
            </w:rPrChange>
          </w:rPr>
          <w:fldChar w:fldCharType="separate"/>
        </w:r>
        <w:r w:rsidRPr="00E84B5E">
          <w:rPr>
            <w:rStyle w:val="Hyperlink"/>
            <w:rFonts w:ascii="Times New Roman" w:hAnsi="Times New Roman" w:cs="Times New Roman"/>
            <w:noProof/>
            <w:color w:val="auto"/>
            <w:sz w:val="26"/>
            <w:szCs w:val="26"/>
            <w:rPrChange w:id="39" w:author="Ta Huong" w:date="2020-07-01T15:47:00Z">
              <w:rPr>
                <w:rStyle w:val="Hyperlink"/>
                <w:rFonts w:ascii="Times New Roman" w:hAnsi="Times New Roman" w:cs="Times New Roman"/>
                <w:noProof/>
                <w:color w:val="034990" w:themeColor="hyperlink" w:themeShade="BF"/>
              </w:rPr>
            </w:rPrChange>
          </w:rPr>
          <w:t>1.</w:t>
        </w:r>
        <w:r w:rsidRPr="00E84B5E">
          <w:rPr>
            <w:rFonts w:ascii="Times New Roman" w:eastAsiaTheme="minorEastAsia" w:hAnsi="Times New Roman" w:cs="Times New Roman"/>
            <w:b w:val="0"/>
            <w:bCs w:val="0"/>
            <w:noProof/>
            <w:sz w:val="26"/>
            <w:szCs w:val="26"/>
            <w:lang w:bidi="ar-SA"/>
            <w:rPrChange w:id="40" w:author="Ta Huong" w:date="2020-07-01T15:47:00Z">
              <w:rPr>
                <w:rFonts w:eastAsiaTheme="minorEastAsia" w:cstheme="minorBidi"/>
                <w:b w:val="0"/>
                <w:bCs w:val="0"/>
                <w:noProof/>
                <w:sz w:val="22"/>
                <w:szCs w:val="22"/>
                <w:lang w:bidi="ar-SA"/>
              </w:rPr>
            </w:rPrChange>
          </w:rPr>
          <w:tab/>
        </w:r>
        <w:r w:rsidRPr="00E84B5E">
          <w:rPr>
            <w:rStyle w:val="Hyperlink"/>
            <w:rFonts w:ascii="Times New Roman" w:hAnsi="Times New Roman" w:cs="Times New Roman"/>
            <w:noProof/>
            <w:color w:val="auto"/>
            <w:sz w:val="26"/>
            <w:szCs w:val="26"/>
            <w:rPrChange w:id="41" w:author="Ta Huong" w:date="2020-07-01T15:47:00Z">
              <w:rPr>
                <w:rStyle w:val="Hyperlink"/>
                <w:rFonts w:ascii="Times New Roman" w:hAnsi="Times New Roman" w:cs="Times New Roman"/>
                <w:noProof/>
                <w:color w:val="034990" w:themeColor="hyperlink" w:themeShade="BF"/>
              </w:rPr>
            </w:rPrChange>
          </w:rPr>
          <w:t>Lý do chọn đề tài</w:t>
        </w:r>
        <w:r w:rsidRPr="00E84B5E">
          <w:rPr>
            <w:rFonts w:ascii="Times New Roman" w:hAnsi="Times New Roman" w:cs="Times New Roman"/>
            <w:noProof/>
            <w:webHidden/>
            <w:sz w:val="26"/>
            <w:szCs w:val="26"/>
            <w:rPrChange w:id="42" w:author="Ta Huong" w:date="2020-07-01T15:47:00Z">
              <w:rPr>
                <w:noProof/>
                <w:webHidden/>
              </w:rPr>
            </w:rPrChange>
          </w:rPr>
          <w:tab/>
        </w:r>
        <w:r w:rsidRPr="00E84B5E">
          <w:rPr>
            <w:rFonts w:ascii="Times New Roman" w:hAnsi="Times New Roman" w:cs="Times New Roman"/>
            <w:noProof/>
            <w:webHidden/>
            <w:sz w:val="26"/>
            <w:szCs w:val="26"/>
            <w:rPrChange w:id="43" w:author="Ta Huong" w:date="2020-07-01T15:47:00Z">
              <w:rPr>
                <w:noProof/>
                <w:webHidden/>
              </w:rPr>
            </w:rPrChange>
          </w:rPr>
          <w:fldChar w:fldCharType="begin"/>
        </w:r>
        <w:r w:rsidRPr="00E84B5E">
          <w:rPr>
            <w:rFonts w:ascii="Times New Roman" w:hAnsi="Times New Roman" w:cs="Times New Roman"/>
            <w:noProof/>
            <w:webHidden/>
            <w:sz w:val="26"/>
            <w:szCs w:val="26"/>
            <w:rPrChange w:id="44" w:author="Ta Huong" w:date="2020-07-01T15:47:00Z">
              <w:rPr>
                <w:noProof/>
                <w:webHidden/>
              </w:rPr>
            </w:rPrChange>
          </w:rPr>
          <w:instrText xml:space="preserve"> PAGEREF _Toc44510868 \h </w:instrText>
        </w:r>
      </w:ins>
      <w:r w:rsidRPr="00E84B5E">
        <w:rPr>
          <w:rFonts w:ascii="Times New Roman" w:hAnsi="Times New Roman" w:cs="Times New Roman"/>
          <w:noProof/>
          <w:webHidden/>
          <w:sz w:val="26"/>
          <w:szCs w:val="26"/>
          <w:rPrChange w:id="45" w:author="Ta Huong" w:date="2020-07-01T15:47:00Z">
            <w:rPr>
              <w:rFonts w:ascii="Times New Roman" w:hAnsi="Times New Roman" w:cs="Times New Roman"/>
              <w:noProof/>
              <w:webHidden/>
              <w:sz w:val="26"/>
              <w:szCs w:val="26"/>
            </w:rPr>
          </w:rPrChange>
        </w:rPr>
      </w:r>
      <w:r w:rsidRPr="00E84B5E">
        <w:rPr>
          <w:rFonts w:ascii="Times New Roman" w:hAnsi="Times New Roman" w:cs="Times New Roman"/>
          <w:noProof/>
          <w:webHidden/>
          <w:sz w:val="26"/>
          <w:szCs w:val="26"/>
          <w:rPrChange w:id="46" w:author="Ta Huong" w:date="2020-07-01T15:47:00Z">
            <w:rPr>
              <w:noProof/>
              <w:webHidden/>
            </w:rPr>
          </w:rPrChange>
        </w:rPr>
        <w:fldChar w:fldCharType="separate"/>
      </w:r>
      <w:ins w:id="47" w:author="Ta Huong" w:date="2020-07-01T15:47:00Z">
        <w:r w:rsidRPr="00E84B5E">
          <w:rPr>
            <w:rFonts w:ascii="Times New Roman" w:hAnsi="Times New Roman" w:cs="Times New Roman"/>
            <w:noProof/>
            <w:webHidden/>
            <w:sz w:val="26"/>
            <w:szCs w:val="26"/>
            <w:rPrChange w:id="48" w:author="Ta Huong" w:date="2020-07-01T15:47:00Z">
              <w:rPr>
                <w:noProof/>
                <w:webHidden/>
              </w:rPr>
            </w:rPrChange>
          </w:rPr>
          <w:t>5</w:t>
        </w:r>
        <w:r w:rsidRPr="00E84B5E">
          <w:rPr>
            <w:rFonts w:ascii="Times New Roman" w:hAnsi="Times New Roman" w:cs="Times New Roman"/>
            <w:noProof/>
            <w:webHidden/>
            <w:sz w:val="26"/>
            <w:szCs w:val="26"/>
            <w:rPrChange w:id="49" w:author="Ta Huong" w:date="2020-07-01T15:47:00Z">
              <w:rPr>
                <w:noProof/>
                <w:webHidden/>
              </w:rPr>
            </w:rPrChange>
          </w:rPr>
          <w:fldChar w:fldCharType="end"/>
        </w:r>
        <w:r w:rsidRPr="00E84B5E">
          <w:rPr>
            <w:rStyle w:val="Hyperlink"/>
            <w:rFonts w:ascii="Times New Roman" w:hAnsi="Times New Roman" w:cs="Times New Roman"/>
            <w:noProof/>
            <w:color w:val="auto"/>
            <w:sz w:val="26"/>
            <w:szCs w:val="26"/>
            <w:rPrChange w:id="50" w:author="Ta Huong" w:date="2020-07-01T15:47:00Z">
              <w:rPr>
                <w:rStyle w:val="Hyperlink"/>
                <w:noProof/>
              </w:rPr>
            </w:rPrChange>
          </w:rPr>
          <w:fldChar w:fldCharType="end"/>
        </w:r>
      </w:ins>
    </w:p>
    <w:p w14:paraId="1999C297" w14:textId="007555DD" w:rsidR="00E84B5E" w:rsidRPr="00E84B5E" w:rsidRDefault="00E84B5E">
      <w:pPr>
        <w:pStyle w:val="TOC2"/>
        <w:tabs>
          <w:tab w:val="left" w:pos="440"/>
          <w:tab w:val="right" w:leader="dot" w:pos="9350"/>
        </w:tabs>
        <w:spacing w:line="240" w:lineRule="auto"/>
        <w:rPr>
          <w:ins w:id="51" w:author="Ta Huong" w:date="2020-07-01T15:47:00Z"/>
          <w:rFonts w:ascii="Times New Roman" w:eastAsiaTheme="minorEastAsia" w:hAnsi="Times New Roman" w:cs="Times New Roman"/>
          <w:b w:val="0"/>
          <w:bCs w:val="0"/>
          <w:noProof/>
          <w:sz w:val="26"/>
          <w:szCs w:val="26"/>
          <w:lang w:bidi="ar-SA"/>
          <w:rPrChange w:id="52" w:author="Ta Huong" w:date="2020-07-01T15:47:00Z">
            <w:rPr>
              <w:ins w:id="53" w:author="Ta Huong" w:date="2020-07-01T15:47:00Z"/>
              <w:rFonts w:eastAsiaTheme="minorEastAsia" w:cstheme="minorBidi"/>
              <w:b w:val="0"/>
              <w:bCs w:val="0"/>
              <w:noProof/>
              <w:sz w:val="22"/>
              <w:szCs w:val="22"/>
              <w:lang w:bidi="ar-SA"/>
            </w:rPr>
          </w:rPrChange>
        </w:rPr>
        <w:pPrChange w:id="54" w:author="Ta Huong" w:date="2020-07-01T15:47:00Z">
          <w:pPr>
            <w:pStyle w:val="TOC2"/>
            <w:tabs>
              <w:tab w:val="left" w:pos="440"/>
              <w:tab w:val="right" w:leader="dot" w:pos="9350"/>
            </w:tabs>
          </w:pPr>
        </w:pPrChange>
      </w:pPr>
      <w:ins w:id="55" w:author="Ta Huong" w:date="2020-07-01T15:47:00Z">
        <w:r w:rsidRPr="00E84B5E">
          <w:rPr>
            <w:rStyle w:val="Hyperlink"/>
            <w:rFonts w:ascii="Times New Roman" w:hAnsi="Times New Roman" w:cs="Times New Roman"/>
            <w:noProof/>
            <w:color w:val="auto"/>
            <w:sz w:val="26"/>
            <w:szCs w:val="26"/>
            <w:rPrChange w:id="56" w:author="Ta Huong" w:date="2020-07-01T15:47:00Z">
              <w:rPr>
                <w:rStyle w:val="Hyperlink"/>
                <w:noProof/>
              </w:rPr>
            </w:rPrChange>
          </w:rPr>
          <w:fldChar w:fldCharType="begin"/>
        </w:r>
        <w:r w:rsidRPr="00E84B5E">
          <w:rPr>
            <w:rStyle w:val="Hyperlink"/>
            <w:rFonts w:ascii="Times New Roman" w:hAnsi="Times New Roman" w:cs="Times New Roman"/>
            <w:noProof/>
            <w:color w:val="auto"/>
            <w:sz w:val="26"/>
            <w:szCs w:val="26"/>
            <w:rPrChange w:id="57" w:author="Ta Huong" w:date="2020-07-01T15:47:00Z">
              <w:rPr>
                <w:rStyle w:val="Hyperlink"/>
                <w:noProof/>
              </w:rPr>
            </w:rPrChange>
          </w:rPr>
          <w:instrText xml:space="preserve"> </w:instrText>
        </w:r>
        <w:r w:rsidRPr="00E84B5E">
          <w:rPr>
            <w:rFonts w:ascii="Times New Roman" w:hAnsi="Times New Roman" w:cs="Times New Roman"/>
            <w:noProof/>
            <w:sz w:val="26"/>
            <w:szCs w:val="26"/>
            <w:rPrChange w:id="58" w:author="Ta Huong" w:date="2020-07-01T15:47:00Z">
              <w:rPr>
                <w:noProof/>
              </w:rPr>
            </w:rPrChange>
          </w:rPr>
          <w:instrText>HYPERLINK \l "_Toc44510869"</w:instrText>
        </w:r>
        <w:r w:rsidRPr="00E84B5E">
          <w:rPr>
            <w:rStyle w:val="Hyperlink"/>
            <w:rFonts w:ascii="Times New Roman" w:hAnsi="Times New Roman" w:cs="Times New Roman"/>
            <w:noProof/>
            <w:color w:val="auto"/>
            <w:sz w:val="26"/>
            <w:szCs w:val="26"/>
            <w:rPrChange w:id="59" w:author="Ta Huong" w:date="2020-07-01T15:47:00Z">
              <w:rPr>
                <w:rStyle w:val="Hyperlink"/>
                <w:noProof/>
              </w:rPr>
            </w:rPrChange>
          </w:rPr>
          <w:instrText xml:space="preserve"> </w:instrText>
        </w:r>
        <w:r w:rsidRPr="00E84B5E">
          <w:rPr>
            <w:rStyle w:val="Hyperlink"/>
            <w:rFonts w:ascii="Times New Roman" w:hAnsi="Times New Roman" w:cs="Times New Roman"/>
            <w:noProof/>
            <w:color w:val="auto"/>
            <w:sz w:val="26"/>
            <w:szCs w:val="26"/>
            <w:rPrChange w:id="60" w:author="Ta Huong" w:date="2020-07-01T15:47:00Z">
              <w:rPr>
                <w:rStyle w:val="Hyperlink"/>
                <w:noProof/>
              </w:rPr>
            </w:rPrChange>
          </w:rPr>
          <w:fldChar w:fldCharType="separate"/>
        </w:r>
        <w:r w:rsidRPr="00E84B5E">
          <w:rPr>
            <w:rStyle w:val="Hyperlink"/>
            <w:rFonts w:ascii="Times New Roman" w:hAnsi="Times New Roman" w:cs="Times New Roman"/>
            <w:noProof/>
            <w:color w:val="auto"/>
            <w:sz w:val="26"/>
            <w:szCs w:val="26"/>
            <w:rPrChange w:id="61" w:author="Ta Huong" w:date="2020-07-01T15:47:00Z">
              <w:rPr>
                <w:rStyle w:val="Hyperlink"/>
                <w:rFonts w:ascii="Times New Roman" w:hAnsi="Times New Roman" w:cs="Times New Roman"/>
                <w:noProof/>
                <w:color w:val="034990" w:themeColor="hyperlink" w:themeShade="BF"/>
              </w:rPr>
            </w:rPrChange>
          </w:rPr>
          <w:t>2.</w:t>
        </w:r>
        <w:r w:rsidRPr="00E84B5E">
          <w:rPr>
            <w:rFonts w:ascii="Times New Roman" w:eastAsiaTheme="minorEastAsia" w:hAnsi="Times New Roman" w:cs="Times New Roman"/>
            <w:b w:val="0"/>
            <w:bCs w:val="0"/>
            <w:noProof/>
            <w:sz w:val="26"/>
            <w:szCs w:val="26"/>
            <w:lang w:bidi="ar-SA"/>
            <w:rPrChange w:id="62" w:author="Ta Huong" w:date="2020-07-01T15:47:00Z">
              <w:rPr>
                <w:rFonts w:eastAsiaTheme="minorEastAsia" w:cstheme="minorBidi"/>
                <w:b w:val="0"/>
                <w:bCs w:val="0"/>
                <w:noProof/>
                <w:sz w:val="22"/>
                <w:szCs w:val="22"/>
                <w:lang w:bidi="ar-SA"/>
              </w:rPr>
            </w:rPrChange>
          </w:rPr>
          <w:tab/>
        </w:r>
        <w:r w:rsidRPr="00E84B5E">
          <w:rPr>
            <w:rStyle w:val="Hyperlink"/>
            <w:rFonts w:ascii="Times New Roman" w:hAnsi="Times New Roman" w:cs="Times New Roman"/>
            <w:noProof/>
            <w:color w:val="auto"/>
            <w:sz w:val="26"/>
            <w:szCs w:val="26"/>
            <w:rPrChange w:id="63" w:author="Ta Huong" w:date="2020-07-01T15:47:00Z">
              <w:rPr>
                <w:rStyle w:val="Hyperlink"/>
                <w:rFonts w:ascii="Times New Roman" w:hAnsi="Times New Roman" w:cs="Times New Roman"/>
                <w:noProof/>
                <w:color w:val="034990" w:themeColor="hyperlink" w:themeShade="BF"/>
              </w:rPr>
            </w:rPrChange>
          </w:rPr>
          <w:t>Mô tả</w:t>
        </w:r>
        <w:r w:rsidRPr="00E84B5E">
          <w:rPr>
            <w:rFonts w:ascii="Times New Roman" w:hAnsi="Times New Roman" w:cs="Times New Roman"/>
            <w:noProof/>
            <w:webHidden/>
            <w:sz w:val="26"/>
            <w:szCs w:val="26"/>
            <w:rPrChange w:id="64" w:author="Ta Huong" w:date="2020-07-01T15:47:00Z">
              <w:rPr>
                <w:noProof/>
                <w:webHidden/>
              </w:rPr>
            </w:rPrChange>
          </w:rPr>
          <w:tab/>
        </w:r>
        <w:r w:rsidRPr="00E84B5E">
          <w:rPr>
            <w:rFonts w:ascii="Times New Roman" w:hAnsi="Times New Roman" w:cs="Times New Roman"/>
            <w:noProof/>
            <w:webHidden/>
            <w:sz w:val="26"/>
            <w:szCs w:val="26"/>
            <w:rPrChange w:id="65" w:author="Ta Huong" w:date="2020-07-01T15:47:00Z">
              <w:rPr>
                <w:noProof/>
                <w:webHidden/>
              </w:rPr>
            </w:rPrChange>
          </w:rPr>
          <w:fldChar w:fldCharType="begin"/>
        </w:r>
        <w:r w:rsidRPr="00E84B5E">
          <w:rPr>
            <w:rFonts w:ascii="Times New Roman" w:hAnsi="Times New Roman" w:cs="Times New Roman"/>
            <w:noProof/>
            <w:webHidden/>
            <w:sz w:val="26"/>
            <w:szCs w:val="26"/>
            <w:rPrChange w:id="66" w:author="Ta Huong" w:date="2020-07-01T15:47:00Z">
              <w:rPr>
                <w:noProof/>
                <w:webHidden/>
              </w:rPr>
            </w:rPrChange>
          </w:rPr>
          <w:instrText xml:space="preserve"> PAGEREF _Toc44510869 \h </w:instrText>
        </w:r>
      </w:ins>
      <w:r w:rsidRPr="00E84B5E">
        <w:rPr>
          <w:rFonts w:ascii="Times New Roman" w:hAnsi="Times New Roman" w:cs="Times New Roman"/>
          <w:noProof/>
          <w:webHidden/>
          <w:sz w:val="26"/>
          <w:szCs w:val="26"/>
          <w:rPrChange w:id="67" w:author="Ta Huong" w:date="2020-07-01T15:47:00Z">
            <w:rPr>
              <w:rFonts w:ascii="Times New Roman" w:hAnsi="Times New Roman" w:cs="Times New Roman"/>
              <w:noProof/>
              <w:webHidden/>
              <w:sz w:val="26"/>
              <w:szCs w:val="26"/>
            </w:rPr>
          </w:rPrChange>
        </w:rPr>
      </w:r>
      <w:r w:rsidRPr="00E84B5E">
        <w:rPr>
          <w:rFonts w:ascii="Times New Roman" w:hAnsi="Times New Roman" w:cs="Times New Roman"/>
          <w:noProof/>
          <w:webHidden/>
          <w:sz w:val="26"/>
          <w:szCs w:val="26"/>
          <w:rPrChange w:id="68" w:author="Ta Huong" w:date="2020-07-01T15:47:00Z">
            <w:rPr>
              <w:noProof/>
              <w:webHidden/>
            </w:rPr>
          </w:rPrChange>
        </w:rPr>
        <w:fldChar w:fldCharType="separate"/>
      </w:r>
      <w:ins w:id="69" w:author="Ta Huong" w:date="2020-07-01T15:47:00Z">
        <w:r w:rsidRPr="00E84B5E">
          <w:rPr>
            <w:rFonts w:ascii="Times New Roman" w:hAnsi="Times New Roman" w:cs="Times New Roman"/>
            <w:noProof/>
            <w:webHidden/>
            <w:sz w:val="26"/>
            <w:szCs w:val="26"/>
            <w:rPrChange w:id="70" w:author="Ta Huong" w:date="2020-07-01T15:47:00Z">
              <w:rPr>
                <w:noProof/>
                <w:webHidden/>
              </w:rPr>
            </w:rPrChange>
          </w:rPr>
          <w:t>5</w:t>
        </w:r>
        <w:r w:rsidRPr="00E84B5E">
          <w:rPr>
            <w:rFonts w:ascii="Times New Roman" w:hAnsi="Times New Roman" w:cs="Times New Roman"/>
            <w:noProof/>
            <w:webHidden/>
            <w:sz w:val="26"/>
            <w:szCs w:val="26"/>
            <w:rPrChange w:id="71" w:author="Ta Huong" w:date="2020-07-01T15:47:00Z">
              <w:rPr>
                <w:noProof/>
                <w:webHidden/>
              </w:rPr>
            </w:rPrChange>
          </w:rPr>
          <w:fldChar w:fldCharType="end"/>
        </w:r>
        <w:r w:rsidRPr="00E84B5E">
          <w:rPr>
            <w:rStyle w:val="Hyperlink"/>
            <w:rFonts w:ascii="Times New Roman" w:hAnsi="Times New Roman" w:cs="Times New Roman"/>
            <w:noProof/>
            <w:color w:val="auto"/>
            <w:sz w:val="26"/>
            <w:szCs w:val="26"/>
            <w:rPrChange w:id="72" w:author="Ta Huong" w:date="2020-07-01T15:47:00Z">
              <w:rPr>
                <w:rStyle w:val="Hyperlink"/>
                <w:noProof/>
              </w:rPr>
            </w:rPrChange>
          </w:rPr>
          <w:fldChar w:fldCharType="end"/>
        </w:r>
      </w:ins>
    </w:p>
    <w:p w14:paraId="3ACAC783" w14:textId="62EB772C" w:rsidR="00E84B5E" w:rsidRPr="00E84B5E" w:rsidRDefault="00E84B5E">
      <w:pPr>
        <w:pStyle w:val="TOC1"/>
        <w:rPr>
          <w:ins w:id="73" w:author="Ta Huong" w:date="2020-07-01T15:47:00Z"/>
          <w:rFonts w:eastAsiaTheme="minorEastAsia"/>
          <w:noProof/>
          <w:lang w:bidi="ar-SA"/>
          <w:rPrChange w:id="74" w:author="Ta Huong" w:date="2020-07-01T15:47:00Z">
            <w:rPr>
              <w:ins w:id="75" w:author="Ta Huong" w:date="2020-07-01T15:47:00Z"/>
              <w:rFonts w:asciiTheme="minorHAnsi" w:eastAsiaTheme="minorEastAsia" w:hAnsiTheme="minorHAnsi" w:cstheme="minorBidi"/>
              <w:b w:val="0"/>
              <w:bCs w:val="0"/>
              <w:caps w:val="0"/>
              <w:noProof/>
              <w:sz w:val="22"/>
              <w:szCs w:val="22"/>
              <w:lang w:bidi="ar-SA"/>
            </w:rPr>
          </w:rPrChange>
        </w:rPr>
      </w:pPr>
      <w:ins w:id="76" w:author="Ta Huong" w:date="2020-07-01T15:47:00Z">
        <w:r w:rsidRPr="00E84B5E">
          <w:rPr>
            <w:rStyle w:val="Hyperlink"/>
            <w:noProof/>
            <w:color w:val="auto"/>
            <w:sz w:val="26"/>
            <w:szCs w:val="26"/>
            <w:rPrChange w:id="77" w:author="Ta Huong" w:date="2020-07-01T15:47:00Z">
              <w:rPr>
                <w:rStyle w:val="Hyperlink"/>
                <w:noProof/>
              </w:rPr>
            </w:rPrChange>
          </w:rPr>
          <w:fldChar w:fldCharType="begin"/>
        </w:r>
        <w:r w:rsidRPr="00E84B5E">
          <w:rPr>
            <w:rStyle w:val="Hyperlink"/>
            <w:noProof/>
            <w:color w:val="auto"/>
            <w:sz w:val="26"/>
            <w:szCs w:val="26"/>
            <w:rPrChange w:id="78" w:author="Ta Huong" w:date="2020-07-01T15:47:00Z">
              <w:rPr>
                <w:rStyle w:val="Hyperlink"/>
                <w:noProof/>
              </w:rPr>
            </w:rPrChange>
          </w:rPr>
          <w:instrText xml:space="preserve"> </w:instrText>
        </w:r>
        <w:r w:rsidRPr="00E84B5E">
          <w:rPr>
            <w:noProof/>
          </w:rPr>
          <w:instrText>HYPERLINK \l "_Toc44510870"</w:instrText>
        </w:r>
        <w:r w:rsidRPr="00E84B5E">
          <w:rPr>
            <w:rStyle w:val="Hyperlink"/>
            <w:noProof/>
            <w:color w:val="auto"/>
            <w:sz w:val="26"/>
            <w:szCs w:val="26"/>
            <w:rPrChange w:id="79" w:author="Ta Huong" w:date="2020-07-01T15:47:00Z">
              <w:rPr>
                <w:rStyle w:val="Hyperlink"/>
                <w:noProof/>
              </w:rPr>
            </w:rPrChange>
          </w:rPr>
          <w:instrText xml:space="preserve"> </w:instrText>
        </w:r>
        <w:r w:rsidRPr="00E84B5E">
          <w:rPr>
            <w:rStyle w:val="Hyperlink"/>
            <w:noProof/>
            <w:color w:val="auto"/>
            <w:sz w:val="26"/>
            <w:szCs w:val="26"/>
            <w:rPrChange w:id="80" w:author="Ta Huong" w:date="2020-07-01T15:47:00Z">
              <w:rPr>
                <w:rStyle w:val="Hyperlink"/>
                <w:noProof/>
              </w:rPr>
            </w:rPrChange>
          </w:rPr>
          <w:fldChar w:fldCharType="separate"/>
        </w:r>
        <w:r w:rsidRPr="00E84B5E">
          <w:rPr>
            <w:rStyle w:val="Hyperlink"/>
            <w:noProof/>
            <w:color w:val="auto"/>
            <w:sz w:val="26"/>
            <w:szCs w:val="26"/>
            <w:rPrChange w:id="81" w:author="Ta Huong" w:date="2020-07-01T15:47:00Z">
              <w:rPr>
                <w:rStyle w:val="Hyperlink"/>
                <w:noProof/>
              </w:rPr>
            </w:rPrChange>
          </w:rPr>
          <w:t>CHƯƠNG 1: TỔNG QUAN VỀ CÔNG NGHỆ SỬ DỤNG</w:t>
        </w:r>
        <w:r w:rsidRPr="00E84B5E">
          <w:rPr>
            <w:noProof/>
            <w:webHidden/>
          </w:rPr>
          <w:tab/>
        </w:r>
        <w:r w:rsidRPr="00E84B5E">
          <w:rPr>
            <w:noProof/>
            <w:webHidden/>
            <w:rPrChange w:id="82" w:author="Ta Huong" w:date="2020-07-01T15:47:00Z">
              <w:rPr>
                <w:noProof/>
                <w:webHidden/>
              </w:rPr>
            </w:rPrChange>
          </w:rPr>
          <w:fldChar w:fldCharType="begin"/>
        </w:r>
        <w:r w:rsidRPr="00E84B5E">
          <w:rPr>
            <w:noProof/>
            <w:webHidden/>
          </w:rPr>
          <w:instrText xml:space="preserve"> PAGEREF _Toc44510870 \h </w:instrText>
        </w:r>
      </w:ins>
      <w:r w:rsidRPr="00E84B5E">
        <w:rPr>
          <w:noProof/>
          <w:webHidden/>
          <w:rPrChange w:id="83" w:author="Ta Huong" w:date="2020-07-01T15:47:00Z">
            <w:rPr>
              <w:noProof/>
              <w:webHidden/>
            </w:rPr>
          </w:rPrChange>
        </w:rPr>
      </w:r>
      <w:r w:rsidRPr="00E84B5E">
        <w:rPr>
          <w:noProof/>
          <w:webHidden/>
          <w:rPrChange w:id="84" w:author="Ta Huong" w:date="2020-07-01T15:47:00Z">
            <w:rPr>
              <w:noProof/>
              <w:webHidden/>
            </w:rPr>
          </w:rPrChange>
        </w:rPr>
        <w:fldChar w:fldCharType="separate"/>
      </w:r>
      <w:ins w:id="85" w:author="Ta Huong" w:date="2020-07-01T15:47:00Z">
        <w:r w:rsidRPr="00E84B5E">
          <w:rPr>
            <w:noProof/>
            <w:webHidden/>
          </w:rPr>
          <w:t>6</w:t>
        </w:r>
        <w:r w:rsidRPr="00E84B5E">
          <w:rPr>
            <w:noProof/>
            <w:webHidden/>
            <w:rPrChange w:id="86" w:author="Ta Huong" w:date="2020-07-01T15:47:00Z">
              <w:rPr>
                <w:noProof/>
                <w:webHidden/>
              </w:rPr>
            </w:rPrChange>
          </w:rPr>
          <w:fldChar w:fldCharType="end"/>
        </w:r>
        <w:r w:rsidRPr="00E84B5E">
          <w:rPr>
            <w:rStyle w:val="Hyperlink"/>
            <w:noProof/>
            <w:color w:val="auto"/>
            <w:sz w:val="26"/>
            <w:szCs w:val="26"/>
            <w:rPrChange w:id="87" w:author="Ta Huong" w:date="2020-07-01T15:47:00Z">
              <w:rPr>
                <w:rStyle w:val="Hyperlink"/>
                <w:noProof/>
              </w:rPr>
            </w:rPrChange>
          </w:rPr>
          <w:fldChar w:fldCharType="end"/>
        </w:r>
      </w:ins>
    </w:p>
    <w:p w14:paraId="1054D053" w14:textId="620A95A9" w:rsidR="00E84B5E" w:rsidRPr="00E84B5E" w:rsidRDefault="00E84B5E">
      <w:pPr>
        <w:pStyle w:val="TOC2"/>
        <w:tabs>
          <w:tab w:val="right" w:leader="dot" w:pos="9350"/>
        </w:tabs>
        <w:spacing w:line="240" w:lineRule="auto"/>
        <w:rPr>
          <w:ins w:id="88" w:author="Ta Huong" w:date="2020-07-01T15:47:00Z"/>
          <w:rFonts w:ascii="Times New Roman" w:eastAsiaTheme="minorEastAsia" w:hAnsi="Times New Roman" w:cs="Times New Roman"/>
          <w:b w:val="0"/>
          <w:bCs w:val="0"/>
          <w:noProof/>
          <w:sz w:val="26"/>
          <w:szCs w:val="26"/>
          <w:lang w:bidi="ar-SA"/>
          <w:rPrChange w:id="89" w:author="Ta Huong" w:date="2020-07-01T15:47:00Z">
            <w:rPr>
              <w:ins w:id="90" w:author="Ta Huong" w:date="2020-07-01T15:47:00Z"/>
              <w:rFonts w:eastAsiaTheme="minorEastAsia" w:cstheme="minorBidi"/>
              <w:b w:val="0"/>
              <w:bCs w:val="0"/>
              <w:noProof/>
              <w:sz w:val="22"/>
              <w:szCs w:val="22"/>
              <w:lang w:bidi="ar-SA"/>
            </w:rPr>
          </w:rPrChange>
        </w:rPr>
        <w:pPrChange w:id="91" w:author="Ta Huong" w:date="2020-07-01T15:47:00Z">
          <w:pPr>
            <w:pStyle w:val="TOC2"/>
            <w:tabs>
              <w:tab w:val="right" w:leader="dot" w:pos="9350"/>
            </w:tabs>
          </w:pPr>
        </w:pPrChange>
      </w:pPr>
      <w:ins w:id="92" w:author="Ta Huong" w:date="2020-07-01T15:47:00Z">
        <w:r w:rsidRPr="00E84B5E">
          <w:rPr>
            <w:rStyle w:val="Hyperlink"/>
            <w:rFonts w:ascii="Times New Roman" w:hAnsi="Times New Roman" w:cs="Times New Roman"/>
            <w:noProof/>
            <w:color w:val="auto"/>
            <w:sz w:val="26"/>
            <w:szCs w:val="26"/>
            <w:rPrChange w:id="93" w:author="Ta Huong" w:date="2020-07-01T15:47:00Z">
              <w:rPr>
                <w:rStyle w:val="Hyperlink"/>
                <w:noProof/>
              </w:rPr>
            </w:rPrChange>
          </w:rPr>
          <w:fldChar w:fldCharType="begin"/>
        </w:r>
        <w:r w:rsidRPr="00E84B5E">
          <w:rPr>
            <w:rStyle w:val="Hyperlink"/>
            <w:rFonts w:ascii="Times New Roman" w:hAnsi="Times New Roman" w:cs="Times New Roman"/>
            <w:noProof/>
            <w:color w:val="auto"/>
            <w:sz w:val="26"/>
            <w:szCs w:val="26"/>
            <w:rPrChange w:id="94" w:author="Ta Huong" w:date="2020-07-01T15:47:00Z">
              <w:rPr>
                <w:rStyle w:val="Hyperlink"/>
                <w:noProof/>
              </w:rPr>
            </w:rPrChange>
          </w:rPr>
          <w:instrText xml:space="preserve"> </w:instrText>
        </w:r>
        <w:r w:rsidRPr="00E84B5E">
          <w:rPr>
            <w:rFonts w:ascii="Times New Roman" w:hAnsi="Times New Roman" w:cs="Times New Roman"/>
            <w:noProof/>
            <w:sz w:val="26"/>
            <w:szCs w:val="26"/>
            <w:rPrChange w:id="95" w:author="Ta Huong" w:date="2020-07-01T15:47:00Z">
              <w:rPr>
                <w:noProof/>
              </w:rPr>
            </w:rPrChange>
          </w:rPr>
          <w:instrText>HYPERLINK \l "_Toc44510871"</w:instrText>
        </w:r>
        <w:r w:rsidRPr="00E84B5E">
          <w:rPr>
            <w:rStyle w:val="Hyperlink"/>
            <w:rFonts w:ascii="Times New Roman" w:hAnsi="Times New Roman" w:cs="Times New Roman"/>
            <w:noProof/>
            <w:color w:val="auto"/>
            <w:sz w:val="26"/>
            <w:szCs w:val="26"/>
            <w:rPrChange w:id="96" w:author="Ta Huong" w:date="2020-07-01T15:47:00Z">
              <w:rPr>
                <w:rStyle w:val="Hyperlink"/>
                <w:noProof/>
              </w:rPr>
            </w:rPrChange>
          </w:rPr>
          <w:instrText xml:space="preserve"> </w:instrText>
        </w:r>
        <w:r w:rsidRPr="00E84B5E">
          <w:rPr>
            <w:rStyle w:val="Hyperlink"/>
            <w:rFonts w:ascii="Times New Roman" w:hAnsi="Times New Roman" w:cs="Times New Roman"/>
            <w:noProof/>
            <w:color w:val="auto"/>
            <w:sz w:val="26"/>
            <w:szCs w:val="26"/>
            <w:rPrChange w:id="97" w:author="Ta Huong" w:date="2020-07-01T15:47:00Z">
              <w:rPr>
                <w:rStyle w:val="Hyperlink"/>
                <w:noProof/>
              </w:rPr>
            </w:rPrChange>
          </w:rPr>
          <w:fldChar w:fldCharType="separate"/>
        </w:r>
        <w:r w:rsidRPr="00E84B5E">
          <w:rPr>
            <w:rStyle w:val="Hyperlink"/>
            <w:rFonts w:ascii="Times New Roman" w:hAnsi="Times New Roman" w:cs="Times New Roman"/>
            <w:noProof/>
            <w:color w:val="auto"/>
            <w:sz w:val="26"/>
            <w:szCs w:val="26"/>
            <w:rPrChange w:id="98" w:author="Ta Huong" w:date="2020-07-01T15:47:00Z">
              <w:rPr>
                <w:rStyle w:val="Hyperlink"/>
                <w:rFonts w:ascii="Times New Roman" w:hAnsi="Times New Roman" w:cs="Times New Roman"/>
                <w:noProof/>
              </w:rPr>
            </w:rPrChange>
          </w:rPr>
          <w:t>1. Định nghĩa C#</w:t>
        </w:r>
        <w:r w:rsidRPr="00E84B5E">
          <w:rPr>
            <w:rFonts w:ascii="Times New Roman" w:hAnsi="Times New Roman" w:cs="Times New Roman"/>
            <w:noProof/>
            <w:webHidden/>
            <w:sz w:val="26"/>
            <w:szCs w:val="26"/>
            <w:rPrChange w:id="99" w:author="Ta Huong" w:date="2020-07-01T15:47:00Z">
              <w:rPr>
                <w:noProof/>
                <w:webHidden/>
              </w:rPr>
            </w:rPrChange>
          </w:rPr>
          <w:tab/>
        </w:r>
        <w:r w:rsidRPr="00E84B5E">
          <w:rPr>
            <w:rFonts w:ascii="Times New Roman" w:hAnsi="Times New Roman" w:cs="Times New Roman"/>
            <w:noProof/>
            <w:webHidden/>
            <w:sz w:val="26"/>
            <w:szCs w:val="26"/>
            <w:rPrChange w:id="100" w:author="Ta Huong" w:date="2020-07-01T15:47:00Z">
              <w:rPr>
                <w:noProof/>
                <w:webHidden/>
              </w:rPr>
            </w:rPrChange>
          </w:rPr>
          <w:fldChar w:fldCharType="begin"/>
        </w:r>
        <w:r w:rsidRPr="00E84B5E">
          <w:rPr>
            <w:rFonts w:ascii="Times New Roman" w:hAnsi="Times New Roman" w:cs="Times New Roman"/>
            <w:noProof/>
            <w:webHidden/>
            <w:sz w:val="26"/>
            <w:szCs w:val="26"/>
            <w:rPrChange w:id="101" w:author="Ta Huong" w:date="2020-07-01T15:47:00Z">
              <w:rPr>
                <w:noProof/>
                <w:webHidden/>
              </w:rPr>
            </w:rPrChange>
          </w:rPr>
          <w:instrText xml:space="preserve"> PAGEREF _Toc44510871 \h </w:instrText>
        </w:r>
      </w:ins>
      <w:r w:rsidRPr="00E84B5E">
        <w:rPr>
          <w:rFonts w:ascii="Times New Roman" w:hAnsi="Times New Roman" w:cs="Times New Roman"/>
          <w:noProof/>
          <w:webHidden/>
          <w:sz w:val="26"/>
          <w:szCs w:val="26"/>
          <w:rPrChange w:id="102" w:author="Ta Huong" w:date="2020-07-01T15:47:00Z">
            <w:rPr>
              <w:rFonts w:ascii="Times New Roman" w:hAnsi="Times New Roman" w:cs="Times New Roman"/>
              <w:noProof/>
              <w:webHidden/>
              <w:sz w:val="26"/>
              <w:szCs w:val="26"/>
            </w:rPr>
          </w:rPrChange>
        </w:rPr>
      </w:r>
      <w:r w:rsidRPr="00E84B5E">
        <w:rPr>
          <w:rFonts w:ascii="Times New Roman" w:hAnsi="Times New Roman" w:cs="Times New Roman"/>
          <w:noProof/>
          <w:webHidden/>
          <w:sz w:val="26"/>
          <w:szCs w:val="26"/>
          <w:rPrChange w:id="103" w:author="Ta Huong" w:date="2020-07-01T15:47:00Z">
            <w:rPr>
              <w:noProof/>
              <w:webHidden/>
            </w:rPr>
          </w:rPrChange>
        </w:rPr>
        <w:fldChar w:fldCharType="separate"/>
      </w:r>
      <w:ins w:id="104" w:author="Ta Huong" w:date="2020-07-01T15:47:00Z">
        <w:r w:rsidRPr="00E84B5E">
          <w:rPr>
            <w:rFonts w:ascii="Times New Roman" w:hAnsi="Times New Roman" w:cs="Times New Roman"/>
            <w:noProof/>
            <w:webHidden/>
            <w:sz w:val="26"/>
            <w:szCs w:val="26"/>
            <w:rPrChange w:id="105" w:author="Ta Huong" w:date="2020-07-01T15:47:00Z">
              <w:rPr>
                <w:noProof/>
                <w:webHidden/>
              </w:rPr>
            </w:rPrChange>
          </w:rPr>
          <w:t>6</w:t>
        </w:r>
        <w:r w:rsidRPr="00E84B5E">
          <w:rPr>
            <w:rFonts w:ascii="Times New Roman" w:hAnsi="Times New Roman" w:cs="Times New Roman"/>
            <w:noProof/>
            <w:webHidden/>
            <w:sz w:val="26"/>
            <w:szCs w:val="26"/>
            <w:rPrChange w:id="106" w:author="Ta Huong" w:date="2020-07-01T15:47:00Z">
              <w:rPr>
                <w:noProof/>
                <w:webHidden/>
              </w:rPr>
            </w:rPrChange>
          </w:rPr>
          <w:fldChar w:fldCharType="end"/>
        </w:r>
        <w:r w:rsidRPr="00E84B5E">
          <w:rPr>
            <w:rStyle w:val="Hyperlink"/>
            <w:rFonts w:ascii="Times New Roman" w:hAnsi="Times New Roman" w:cs="Times New Roman"/>
            <w:noProof/>
            <w:color w:val="auto"/>
            <w:sz w:val="26"/>
            <w:szCs w:val="26"/>
            <w:rPrChange w:id="107" w:author="Ta Huong" w:date="2020-07-01T15:47:00Z">
              <w:rPr>
                <w:rStyle w:val="Hyperlink"/>
                <w:noProof/>
              </w:rPr>
            </w:rPrChange>
          </w:rPr>
          <w:fldChar w:fldCharType="end"/>
        </w:r>
      </w:ins>
    </w:p>
    <w:p w14:paraId="20C8AA90" w14:textId="1711E402" w:rsidR="00E84B5E" w:rsidRPr="00E84B5E" w:rsidRDefault="00E84B5E">
      <w:pPr>
        <w:pStyle w:val="TOC2"/>
        <w:tabs>
          <w:tab w:val="right" w:leader="dot" w:pos="9350"/>
        </w:tabs>
        <w:spacing w:line="240" w:lineRule="auto"/>
        <w:rPr>
          <w:ins w:id="108" w:author="Ta Huong" w:date="2020-07-01T15:47:00Z"/>
          <w:rFonts w:ascii="Times New Roman" w:eastAsiaTheme="minorEastAsia" w:hAnsi="Times New Roman" w:cs="Times New Roman"/>
          <w:b w:val="0"/>
          <w:bCs w:val="0"/>
          <w:noProof/>
          <w:sz w:val="26"/>
          <w:szCs w:val="26"/>
          <w:lang w:bidi="ar-SA"/>
          <w:rPrChange w:id="109" w:author="Ta Huong" w:date="2020-07-01T15:47:00Z">
            <w:rPr>
              <w:ins w:id="110" w:author="Ta Huong" w:date="2020-07-01T15:47:00Z"/>
              <w:rFonts w:eastAsiaTheme="minorEastAsia" w:cstheme="minorBidi"/>
              <w:b w:val="0"/>
              <w:bCs w:val="0"/>
              <w:noProof/>
              <w:sz w:val="22"/>
              <w:szCs w:val="22"/>
              <w:lang w:bidi="ar-SA"/>
            </w:rPr>
          </w:rPrChange>
        </w:rPr>
        <w:pPrChange w:id="111" w:author="Ta Huong" w:date="2020-07-01T15:47:00Z">
          <w:pPr>
            <w:pStyle w:val="TOC2"/>
            <w:tabs>
              <w:tab w:val="right" w:leader="dot" w:pos="9350"/>
            </w:tabs>
          </w:pPr>
        </w:pPrChange>
      </w:pPr>
      <w:ins w:id="112" w:author="Ta Huong" w:date="2020-07-01T15:47:00Z">
        <w:r w:rsidRPr="00E84B5E">
          <w:rPr>
            <w:rStyle w:val="Hyperlink"/>
            <w:rFonts w:ascii="Times New Roman" w:hAnsi="Times New Roman" w:cs="Times New Roman"/>
            <w:noProof/>
            <w:color w:val="auto"/>
            <w:sz w:val="26"/>
            <w:szCs w:val="26"/>
            <w:rPrChange w:id="113" w:author="Ta Huong" w:date="2020-07-01T15:47:00Z">
              <w:rPr>
                <w:rStyle w:val="Hyperlink"/>
                <w:noProof/>
              </w:rPr>
            </w:rPrChange>
          </w:rPr>
          <w:fldChar w:fldCharType="begin"/>
        </w:r>
        <w:r w:rsidRPr="00E84B5E">
          <w:rPr>
            <w:rStyle w:val="Hyperlink"/>
            <w:rFonts w:ascii="Times New Roman" w:hAnsi="Times New Roman" w:cs="Times New Roman"/>
            <w:noProof/>
            <w:color w:val="auto"/>
            <w:sz w:val="26"/>
            <w:szCs w:val="26"/>
            <w:rPrChange w:id="114" w:author="Ta Huong" w:date="2020-07-01T15:47:00Z">
              <w:rPr>
                <w:rStyle w:val="Hyperlink"/>
                <w:noProof/>
              </w:rPr>
            </w:rPrChange>
          </w:rPr>
          <w:instrText xml:space="preserve"> </w:instrText>
        </w:r>
        <w:r w:rsidRPr="00E84B5E">
          <w:rPr>
            <w:rFonts w:ascii="Times New Roman" w:hAnsi="Times New Roman" w:cs="Times New Roman"/>
            <w:noProof/>
            <w:sz w:val="26"/>
            <w:szCs w:val="26"/>
            <w:rPrChange w:id="115" w:author="Ta Huong" w:date="2020-07-01T15:47:00Z">
              <w:rPr>
                <w:noProof/>
              </w:rPr>
            </w:rPrChange>
          </w:rPr>
          <w:instrText>HYPERLINK \l "_Toc44510872"</w:instrText>
        </w:r>
        <w:r w:rsidRPr="00E84B5E">
          <w:rPr>
            <w:rStyle w:val="Hyperlink"/>
            <w:rFonts w:ascii="Times New Roman" w:hAnsi="Times New Roman" w:cs="Times New Roman"/>
            <w:noProof/>
            <w:color w:val="auto"/>
            <w:sz w:val="26"/>
            <w:szCs w:val="26"/>
            <w:rPrChange w:id="116" w:author="Ta Huong" w:date="2020-07-01T15:47:00Z">
              <w:rPr>
                <w:rStyle w:val="Hyperlink"/>
                <w:noProof/>
              </w:rPr>
            </w:rPrChange>
          </w:rPr>
          <w:instrText xml:space="preserve"> </w:instrText>
        </w:r>
        <w:r w:rsidRPr="00E84B5E">
          <w:rPr>
            <w:rStyle w:val="Hyperlink"/>
            <w:rFonts w:ascii="Times New Roman" w:hAnsi="Times New Roman" w:cs="Times New Roman"/>
            <w:noProof/>
            <w:color w:val="auto"/>
            <w:sz w:val="26"/>
            <w:szCs w:val="26"/>
            <w:rPrChange w:id="117" w:author="Ta Huong" w:date="2020-07-01T15:47:00Z">
              <w:rPr>
                <w:rStyle w:val="Hyperlink"/>
                <w:noProof/>
              </w:rPr>
            </w:rPrChange>
          </w:rPr>
          <w:fldChar w:fldCharType="separate"/>
        </w:r>
        <w:r w:rsidRPr="00E84B5E">
          <w:rPr>
            <w:rStyle w:val="Hyperlink"/>
            <w:rFonts w:ascii="Times New Roman" w:hAnsi="Times New Roman" w:cs="Times New Roman"/>
            <w:noProof/>
            <w:color w:val="auto"/>
            <w:sz w:val="26"/>
            <w:szCs w:val="26"/>
            <w:rPrChange w:id="118" w:author="Ta Huong" w:date="2020-07-01T15:47:00Z">
              <w:rPr>
                <w:rStyle w:val="Hyperlink"/>
                <w:noProof/>
              </w:rPr>
            </w:rPrChange>
          </w:rPr>
          <w:t>2. Các đặc tính</w:t>
        </w:r>
        <w:r w:rsidRPr="00E84B5E">
          <w:rPr>
            <w:rFonts w:ascii="Times New Roman" w:hAnsi="Times New Roman" w:cs="Times New Roman"/>
            <w:noProof/>
            <w:webHidden/>
            <w:sz w:val="26"/>
            <w:szCs w:val="26"/>
            <w:rPrChange w:id="119" w:author="Ta Huong" w:date="2020-07-01T15:47:00Z">
              <w:rPr>
                <w:noProof/>
                <w:webHidden/>
              </w:rPr>
            </w:rPrChange>
          </w:rPr>
          <w:tab/>
        </w:r>
        <w:r w:rsidRPr="00E84B5E">
          <w:rPr>
            <w:rFonts w:ascii="Times New Roman" w:hAnsi="Times New Roman" w:cs="Times New Roman"/>
            <w:noProof/>
            <w:webHidden/>
            <w:sz w:val="26"/>
            <w:szCs w:val="26"/>
            <w:rPrChange w:id="120" w:author="Ta Huong" w:date="2020-07-01T15:47:00Z">
              <w:rPr>
                <w:noProof/>
                <w:webHidden/>
              </w:rPr>
            </w:rPrChange>
          </w:rPr>
          <w:fldChar w:fldCharType="begin"/>
        </w:r>
        <w:r w:rsidRPr="00E84B5E">
          <w:rPr>
            <w:rFonts w:ascii="Times New Roman" w:hAnsi="Times New Roman" w:cs="Times New Roman"/>
            <w:noProof/>
            <w:webHidden/>
            <w:sz w:val="26"/>
            <w:szCs w:val="26"/>
            <w:rPrChange w:id="121" w:author="Ta Huong" w:date="2020-07-01T15:47:00Z">
              <w:rPr>
                <w:noProof/>
                <w:webHidden/>
              </w:rPr>
            </w:rPrChange>
          </w:rPr>
          <w:instrText xml:space="preserve"> PAGEREF _Toc44510872 \h </w:instrText>
        </w:r>
      </w:ins>
      <w:r w:rsidRPr="00E84B5E">
        <w:rPr>
          <w:rFonts w:ascii="Times New Roman" w:hAnsi="Times New Roman" w:cs="Times New Roman"/>
          <w:noProof/>
          <w:webHidden/>
          <w:sz w:val="26"/>
          <w:szCs w:val="26"/>
          <w:rPrChange w:id="122" w:author="Ta Huong" w:date="2020-07-01T15:47:00Z">
            <w:rPr>
              <w:rFonts w:ascii="Times New Roman" w:hAnsi="Times New Roman" w:cs="Times New Roman"/>
              <w:noProof/>
              <w:webHidden/>
              <w:sz w:val="26"/>
              <w:szCs w:val="26"/>
            </w:rPr>
          </w:rPrChange>
        </w:rPr>
      </w:r>
      <w:r w:rsidRPr="00E84B5E">
        <w:rPr>
          <w:rFonts w:ascii="Times New Roman" w:hAnsi="Times New Roman" w:cs="Times New Roman"/>
          <w:noProof/>
          <w:webHidden/>
          <w:sz w:val="26"/>
          <w:szCs w:val="26"/>
          <w:rPrChange w:id="123" w:author="Ta Huong" w:date="2020-07-01T15:47:00Z">
            <w:rPr>
              <w:noProof/>
              <w:webHidden/>
            </w:rPr>
          </w:rPrChange>
        </w:rPr>
        <w:fldChar w:fldCharType="separate"/>
      </w:r>
      <w:ins w:id="124" w:author="Ta Huong" w:date="2020-07-01T15:47:00Z">
        <w:r w:rsidRPr="00E84B5E">
          <w:rPr>
            <w:rFonts w:ascii="Times New Roman" w:hAnsi="Times New Roman" w:cs="Times New Roman"/>
            <w:noProof/>
            <w:webHidden/>
            <w:sz w:val="26"/>
            <w:szCs w:val="26"/>
            <w:rPrChange w:id="125" w:author="Ta Huong" w:date="2020-07-01T15:47:00Z">
              <w:rPr>
                <w:noProof/>
                <w:webHidden/>
              </w:rPr>
            </w:rPrChange>
          </w:rPr>
          <w:t>6</w:t>
        </w:r>
        <w:r w:rsidRPr="00E84B5E">
          <w:rPr>
            <w:rFonts w:ascii="Times New Roman" w:hAnsi="Times New Roman" w:cs="Times New Roman"/>
            <w:noProof/>
            <w:webHidden/>
            <w:sz w:val="26"/>
            <w:szCs w:val="26"/>
            <w:rPrChange w:id="126" w:author="Ta Huong" w:date="2020-07-01T15:47:00Z">
              <w:rPr>
                <w:noProof/>
                <w:webHidden/>
              </w:rPr>
            </w:rPrChange>
          </w:rPr>
          <w:fldChar w:fldCharType="end"/>
        </w:r>
        <w:r w:rsidRPr="00E84B5E">
          <w:rPr>
            <w:rStyle w:val="Hyperlink"/>
            <w:rFonts w:ascii="Times New Roman" w:hAnsi="Times New Roman" w:cs="Times New Roman"/>
            <w:noProof/>
            <w:color w:val="auto"/>
            <w:sz w:val="26"/>
            <w:szCs w:val="26"/>
            <w:rPrChange w:id="127" w:author="Ta Huong" w:date="2020-07-01T15:47:00Z">
              <w:rPr>
                <w:rStyle w:val="Hyperlink"/>
                <w:noProof/>
              </w:rPr>
            </w:rPrChange>
          </w:rPr>
          <w:fldChar w:fldCharType="end"/>
        </w:r>
      </w:ins>
    </w:p>
    <w:p w14:paraId="4D4428CF" w14:textId="51B25840" w:rsidR="00E84B5E" w:rsidRPr="00E84B5E" w:rsidRDefault="00E84B5E">
      <w:pPr>
        <w:pStyle w:val="TOC2"/>
        <w:tabs>
          <w:tab w:val="right" w:leader="dot" w:pos="9350"/>
        </w:tabs>
        <w:spacing w:line="240" w:lineRule="auto"/>
        <w:rPr>
          <w:ins w:id="128" w:author="Ta Huong" w:date="2020-07-01T15:47:00Z"/>
          <w:rFonts w:ascii="Times New Roman" w:eastAsiaTheme="minorEastAsia" w:hAnsi="Times New Roman" w:cs="Times New Roman"/>
          <w:b w:val="0"/>
          <w:bCs w:val="0"/>
          <w:noProof/>
          <w:sz w:val="26"/>
          <w:szCs w:val="26"/>
          <w:lang w:bidi="ar-SA"/>
          <w:rPrChange w:id="129" w:author="Ta Huong" w:date="2020-07-01T15:47:00Z">
            <w:rPr>
              <w:ins w:id="130" w:author="Ta Huong" w:date="2020-07-01T15:47:00Z"/>
              <w:rFonts w:eastAsiaTheme="minorEastAsia" w:cstheme="minorBidi"/>
              <w:b w:val="0"/>
              <w:bCs w:val="0"/>
              <w:noProof/>
              <w:sz w:val="22"/>
              <w:szCs w:val="22"/>
              <w:lang w:bidi="ar-SA"/>
            </w:rPr>
          </w:rPrChange>
        </w:rPr>
        <w:pPrChange w:id="131" w:author="Ta Huong" w:date="2020-07-01T15:47:00Z">
          <w:pPr>
            <w:pStyle w:val="TOC2"/>
            <w:tabs>
              <w:tab w:val="right" w:leader="dot" w:pos="9350"/>
            </w:tabs>
          </w:pPr>
        </w:pPrChange>
      </w:pPr>
      <w:ins w:id="132" w:author="Ta Huong" w:date="2020-07-01T15:47:00Z">
        <w:r w:rsidRPr="00E84B5E">
          <w:rPr>
            <w:rStyle w:val="Hyperlink"/>
            <w:rFonts w:ascii="Times New Roman" w:hAnsi="Times New Roman" w:cs="Times New Roman"/>
            <w:noProof/>
            <w:color w:val="auto"/>
            <w:sz w:val="26"/>
            <w:szCs w:val="26"/>
            <w:rPrChange w:id="133" w:author="Ta Huong" w:date="2020-07-01T15:47:00Z">
              <w:rPr>
                <w:rStyle w:val="Hyperlink"/>
                <w:noProof/>
              </w:rPr>
            </w:rPrChange>
          </w:rPr>
          <w:fldChar w:fldCharType="begin"/>
        </w:r>
        <w:r w:rsidRPr="00E84B5E">
          <w:rPr>
            <w:rStyle w:val="Hyperlink"/>
            <w:rFonts w:ascii="Times New Roman" w:hAnsi="Times New Roman" w:cs="Times New Roman"/>
            <w:noProof/>
            <w:color w:val="auto"/>
            <w:sz w:val="26"/>
            <w:szCs w:val="26"/>
            <w:rPrChange w:id="134" w:author="Ta Huong" w:date="2020-07-01T15:47:00Z">
              <w:rPr>
                <w:rStyle w:val="Hyperlink"/>
                <w:noProof/>
              </w:rPr>
            </w:rPrChange>
          </w:rPr>
          <w:instrText xml:space="preserve"> </w:instrText>
        </w:r>
        <w:r w:rsidRPr="00E84B5E">
          <w:rPr>
            <w:rFonts w:ascii="Times New Roman" w:hAnsi="Times New Roman" w:cs="Times New Roman"/>
            <w:noProof/>
            <w:sz w:val="26"/>
            <w:szCs w:val="26"/>
            <w:rPrChange w:id="135" w:author="Ta Huong" w:date="2020-07-01T15:47:00Z">
              <w:rPr>
                <w:noProof/>
              </w:rPr>
            </w:rPrChange>
          </w:rPr>
          <w:instrText>HYPERLINK \l "_Toc44510873"</w:instrText>
        </w:r>
        <w:r w:rsidRPr="00E84B5E">
          <w:rPr>
            <w:rStyle w:val="Hyperlink"/>
            <w:rFonts w:ascii="Times New Roman" w:hAnsi="Times New Roman" w:cs="Times New Roman"/>
            <w:noProof/>
            <w:color w:val="auto"/>
            <w:sz w:val="26"/>
            <w:szCs w:val="26"/>
            <w:rPrChange w:id="136" w:author="Ta Huong" w:date="2020-07-01T15:47:00Z">
              <w:rPr>
                <w:rStyle w:val="Hyperlink"/>
                <w:noProof/>
              </w:rPr>
            </w:rPrChange>
          </w:rPr>
          <w:instrText xml:space="preserve"> </w:instrText>
        </w:r>
        <w:r w:rsidRPr="00E84B5E">
          <w:rPr>
            <w:rStyle w:val="Hyperlink"/>
            <w:rFonts w:ascii="Times New Roman" w:hAnsi="Times New Roman" w:cs="Times New Roman"/>
            <w:noProof/>
            <w:color w:val="auto"/>
            <w:sz w:val="26"/>
            <w:szCs w:val="26"/>
            <w:rPrChange w:id="137" w:author="Ta Huong" w:date="2020-07-01T15:47:00Z">
              <w:rPr>
                <w:rStyle w:val="Hyperlink"/>
                <w:noProof/>
              </w:rPr>
            </w:rPrChange>
          </w:rPr>
          <w:fldChar w:fldCharType="separate"/>
        </w:r>
        <w:r w:rsidRPr="00E84B5E">
          <w:rPr>
            <w:rStyle w:val="Hyperlink"/>
            <w:rFonts w:ascii="Times New Roman" w:eastAsia="Times New Roman" w:hAnsi="Times New Roman" w:cs="Times New Roman"/>
            <w:noProof/>
            <w:color w:val="auto"/>
            <w:sz w:val="26"/>
            <w:szCs w:val="26"/>
            <w:lang w:eastAsia="en-GB"/>
            <w:rPrChange w:id="138" w:author="Ta Huong" w:date="2020-07-01T15:47:00Z">
              <w:rPr>
                <w:rStyle w:val="Hyperlink"/>
                <w:rFonts w:ascii="Times New Roman" w:eastAsia="Times New Roman" w:hAnsi="Times New Roman" w:cs="Times New Roman"/>
                <w:noProof/>
                <w:lang w:eastAsia="en-GB"/>
              </w:rPr>
            </w:rPrChange>
          </w:rPr>
          <w:t>3. Các điểm quan trọng của C#</w:t>
        </w:r>
        <w:r w:rsidRPr="00E84B5E">
          <w:rPr>
            <w:rFonts w:ascii="Times New Roman" w:hAnsi="Times New Roman" w:cs="Times New Roman"/>
            <w:noProof/>
            <w:webHidden/>
            <w:sz w:val="26"/>
            <w:szCs w:val="26"/>
            <w:rPrChange w:id="139" w:author="Ta Huong" w:date="2020-07-01T15:47:00Z">
              <w:rPr>
                <w:noProof/>
                <w:webHidden/>
              </w:rPr>
            </w:rPrChange>
          </w:rPr>
          <w:tab/>
        </w:r>
        <w:r w:rsidRPr="00E84B5E">
          <w:rPr>
            <w:rFonts w:ascii="Times New Roman" w:hAnsi="Times New Roman" w:cs="Times New Roman"/>
            <w:noProof/>
            <w:webHidden/>
            <w:sz w:val="26"/>
            <w:szCs w:val="26"/>
            <w:rPrChange w:id="140" w:author="Ta Huong" w:date="2020-07-01T15:47:00Z">
              <w:rPr>
                <w:noProof/>
                <w:webHidden/>
              </w:rPr>
            </w:rPrChange>
          </w:rPr>
          <w:fldChar w:fldCharType="begin"/>
        </w:r>
        <w:r w:rsidRPr="00E84B5E">
          <w:rPr>
            <w:rFonts w:ascii="Times New Roman" w:hAnsi="Times New Roman" w:cs="Times New Roman"/>
            <w:noProof/>
            <w:webHidden/>
            <w:sz w:val="26"/>
            <w:szCs w:val="26"/>
            <w:rPrChange w:id="141" w:author="Ta Huong" w:date="2020-07-01T15:47:00Z">
              <w:rPr>
                <w:noProof/>
                <w:webHidden/>
              </w:rPr>
            </w:rPrChange>
          </w:rPr>
          <w:instrText xml:space="preserve"> PAGEREF _Toc44510873 \h </w:instrText>
        </w:r>
      </w:ins>
      <w:r w:rsidRPr="00E84B5E">
        <w:rPr>
          <w:rFonts w:ascii="Times New Roman" w:hAnsi="Times New Roman" w:cs="Times New Roman"/>
          <w:noProof/>
          <w:webHidden/>
          <w:sz w:val="26"/>
          <w:szCs w:val="26"/>
          <w:rPrChange w:id="142" w:author="Ta Huong" w:date="2020-07-01T15:47:00Z">
            <w:rPr>
              <w:rFonts w:ascii="Times New Roman" w:hAnsi="Times New Roman" w:cs="Times New Roman"/>
              <w:noProof/>
              <w:webHidden/>
              <w:sz w:val="26"/>
              <w:szCs w:val="26"/>
            </w:rPr>
          </w:rPrChange>
        </w:rPr>
      </w:r>
      <w:r w:rsidRPr="00E84B5E">
        <w:rPr>
          <w:rFonts w:ascii="Times New Roman" w:hAnsi="Times New Roman" w:cs="Times New Roman"/>
          <w:noProof/>
          <w:webHidden/>
          <w:sz w:val="26"/>
          <w:szCs w:val="26"/>
          <w:rPrChange w:id="143" w:author="Ta Huong" w:date="2020-07-01T15:47:00Z">
            <w:rPr>
              <w:noProof/>
              <w:webHidden/>
            </w:rPr>
          </w:rPrChange>
        </w:rPr>
        <w:fldChar w:fldCharType="separate"/>
      </w:r>
      <w:ins w:id="144" w:author="Ta Huong" w:date="2020-07-01T15:47:00Z">
        <w:r w:rsidRPr="00E84B5E">
          <w:rPr>
            <w:rFonts w:ascii="Times New Roman" w:hAnsi="Times New Roman" w:cs="Times New Roman"/>
            <w:noProof/>
            <w:webHidden/>
            <w:sz w:val="26"/>
            <w:szCs w:val="26"/>
            <w:rPrChange w:id="145" w:author="Ta Huong" w:date="2020-07-01T15:47:00Z">
              <w:rPr>
                <w:noProof/>
                <w:webHidden/>
              </w:rPr>
            </w:rPrChange>
          </w:rPr>
          <w:t>6</w:t>
        </w:r>
        <w:r w:rsidRPr="00E84B5E">
          <w:rPr>
            <w:rFonts w:ascii="Times New Roman" w:hAnsi="Times New Roman" w:cs="Times New Roman"/>
            <w:noProof/>
            <w:webHidden/>
            <w:sz w:val="26"/>
            <w:szCs w:val="26"/>
            <w:rPrChange w:id="146" w:author="Ta Huong" w:date="2020-07-01T15:47:00Z">
              <w:rPr>
                <w:noProof/>
                <w:webHidden/>
              </w:rPr>
            </w:rPrChange>
          </w:rPr>
          <w:fldChar w:fldCharType="end"/>
        </w:r>
        <w:r w:rsidRPr="00E84B5E">
          <w:rPr>
            <w:rStyle w:val="Hyperlink"/>
            <w:rFonts w:ascii="Times New Roman" w:hAnsi="Times New Roman" w:cs="Times New Roman"/>
            <w:noProof/>
            <w:color w:val="auto"/>
            <w:sz w:val="26"/>
            <w:szCs w:val="26"/>
            <w:rPrChange w:id="147" w:author="Ta Huong" w:date="2020-07-01T15:47:00Z">
              <w:rPr>
                <w:rStyle w:val="Hyperlink"/>
                <w:noProof/>
              </w:rPr>
            </w:rPrChange>
          </w:rPr>
          <w:fldChar w:fldCharType="end"/>
        </w:r>
      </w:ins>
    </w:p>
    <w:p w14:paraId="4ADE6683" w14:textId="28B8F287" w:rsidR="00E84B5E" w:rsidRPr="00E84B5E" w:rsidRDefault="00E84B5E">
      <w:pPr>
        <w:pStyle w:val="TOC2"/>
        <w:tabs>
          <w:tab w:val="right" w:leader="dot" w:pos="9350"/>
        </w:tabs>
        <w:spacing w:line="240" w:lineRule="auto"/>
        <w:rPr>
          <w:ins w:id="148" w:author="Ta Huong" w:date="2020-07-01T15:47:00Z"/>
          <w:rFonts w:ascii="Times New Roman" w:eastAsiaTheme="minorEastAsia" w:hAnsi="Times New Roman" w:cs="Times New Roman"/>
          <w:b w:val="0"/>
          <w:bCs w:val="0"/>
          <w:noProof/>
          <w:sz w:val="26"/>
          <w:szCs w:val="26"/>
          <w:lang w:bidi="ar-SA"/>
          <w:rPrChange w:id="149" w:author="Ta Huong" w:date="2020-07-01T15:47:00Z">
            <w:rPr>
              <w:ins w:id="150" w:author="Ta Huong" w:date="2020-07-01T15:47:00Z"/>
              <w:rFonts w:eastAsiaTheme="minorEastAsia" w:cstheme="minorBidi"/>
              <w:b w:val="0"/>
              <w:bCs w:val="0"/>
              <w:noProof/>
              <w:sz w:val="22"/>
              <w:szCs w:val="22"/>
              <w:lang w:bidi="ar-SA"/>
            </w:rPr>
          </w:rPrChange>
        </w:rPr>
        <w:pPrChange w:id="151" w:author="Ta Huong" w:date="2020-07-01T15:47:00Z">
          <w:pPr>
            <w:pStyle w:val="TOC2"/>
            <w:tabs>
              <w:tab w:val="right" w:leader="dot" w:pos="9350"/>
            </w:tabs>
          </w:pPr>
        </w:pPrChange>
      </w:pPr>
      <w:ins w:id="152" w:author="Ta Huong" w:date="2020-07-01T15:47:00Z">
        <w:r w:rsidRPr="00E84B5E">
          <w:rPr>
            <w:rStyle w:val="Hyperlink"/>
            <w:rFonts w:ascii="Times New Roman" w:hAnsi="Times New Roman" w:cs="Times New Roman"/>
            <w:noProof/>
            <w:color w:val="auto"/>
            <w:sz w:val="26"/>
            <w:szCs w:val="26"/>
            <w:rPrChange w:id="153" w:author="Ta Huong" w:date="2020-07-01T15:47:00Z">
              <w:rPr>
                <w:rStyle w:val="Hyperlink"/>
                <w:noProof/>
              </w:rPr>
            </w:rPrChange>
          </w:rPr>
          <w:fldChar w:fldCharType="begin"/>
        </w:r>
        <w:r w:rsidRPr="00E84B5E">
          <w:rPr>
            <w:rStyle w:val="Hyperlink"/>
            <w:rFonts w:ascii="Times New Roman" w:hAnsi="Times New Roman" w:cs="Times New Roman"/>
            <w:noProof/>
            <w:color w:val="auto"/>
            <w:sz w:val="26"/>
            <w:szCs w:val="26"/>
            <w:rPrChange w:id="154" w:author="Ta Huong" w:date="2020-07-01T15:47:00Z">
              <w:rPr>
                <w:rStyle w:val="Hyperlink"/>
                <w:noProof/>
              </w:rPr>
            </w:rPrChange>
          </w:rPr>
          <w:instrText xml:space="preserve"> </w:instrText>
        </w:r>
        <w:r w:rsidRPr="00E84B5E">
          <w:rPr>
            <w:rFonts w:ascii="Times New Roman" w:hAnsi="Times New Roman" w:cs="Times New Roman"/>
            <w:noProof/>
            <w:sz w:val="26"/>
            <w:szCs w:val="26"/>
            <w:rPrChange w:id="155" w:author="Ta Huong" w:date="2020-07-01T15:47:00Z">
              <w:rPr>
                <w:noProof/>
              </w:rPr>
            </w:rPrChange>
          </w:rPr>
          <w:instrText>HYPERLINK \l "_Toc44510874"</w:instrText>
        </w:r>
        <w:r w:rsidRPr="00E84B5E">
          <w:rPr>
            <w:rStyle w:val="Hyperlink"/>
            <w:rFonts w:ascii="Times New Roman" w:hAnsi="Times New Roman" w:cs="Times New Roman"/>
            <w:noProof/>
            <w:color w:val="auto"/>
            <w:sz w:val="26"/>
            <w:szCs w:val="26"/>
            <w:rPrChange w:id="156" w:author="Ta Huong" w:date="2020-07-01T15:47:00Z">
              <w:rPr>
                <w:rStyle w:val="Hyperlink"/>
                <w:noProof/>
              </w:rPr>
            </w:rPrChange>
          </w:rPr>
          <w:instrText xml:space="preserve"> </w:instrText>
        </w:r>
        <w:r w:rsidRPr="00E84B5E">
          <w:rPr>
            <w:rStyle w:val="Hyperlink"/>
            <w:rFonts w:ascii="Times New Roman" w:hAnsi="Times New Roman" w:cs="Times New Roman"/>
            <w:noProof/>
            <w:color w:val="auto"/>
            <w:sz w:val="26"/>
            <w:szCs w:val="26"/>
            <w:rPrChange w:id="157" w:author="Ta Huong" w:date="2020-07-01T15:47:00Z">
              <w:rPr>
                <w:rStyle w:val="Hyperlink"/>
                <w:noProof/>
              </w:rPr>
            </w:rPrChange>
          </w:rPr>
          <w:fldChar w:fldCharType="separate"/>
        </w:r>
        <w:r w:rsidRPr="00E84B5E">
          <w:rPr>
            <w:rStyle w:val="Hyperlink"/>
            <w:rFonts w:ascii="Times New Roman" w:hAnsi="Times New Roman" w:cs="Times New Roman"/>
            <w:noProof/>
            <w:color w:val="auto"/>
            <w:sz w:val="26"/>
            <w:szCs w:val="26"/>
            <w:rPrChange w:id="158" w:author="Ta Huong" w:date="2020-07-01T15:47:00Z">
              <w:rPr>
                <w:rStyle w:val="Hyperlink"/>
                <w:rFonts w:ascii="Times New Roman" w:hAnsi="Times New Roman" w:cs="Times New Roman"/>
                <w:noProof/>
              </w:rPr>
            </w:rPrChange>
          </w:rPr>
          <w:t>4. Lý do nên chọn C#</w:t>
        </w:r>
        <w:r w:rsidRPr="00E84B5E">
          <w:rPr>
            <w:rFonts w:ascii="Times New Roman" w:hAnsi="Times New Roman" w:cs="Times New Roman"/>
            <w:noProof/>
            <w:webHidden/>
            <w:sz w:val="26"/>
            <w:szCs w:val="26"/>
            <w:rPrChange w:id="159" w:author="Ta Huong" w:date="2020-07-01T15:47:00Z">
              <w:rPr>
                <w:noProof/>
                <w:webHidden/>
              </w:rPr>
            </w:rPrChange>
          </w:rPr>
          <w:tab/>
        </w:r>
        <w:r w:rsidRPr="00E84B5E">
          <w:rPr>
            <w:rFonts w:ascii="Times New Roman" w:hAnsi="Times New Roman" w:cs="Times New Roman"/>
            <w:noProof/>
            <w:webHidden/>
            <w:sz w:val="26"/>
            <w:szCs w:val="26"/>
            <w:rPrChange w:id="160" w:author="Ta Huong" w:date="2020-07-01T15:47:00Z">
              <w:rPr>
                <w:noProof/>
                <w:webHidden/>
              </w:rPr>
            </w:rPrChange>
          </w:rPr>
          <w:fldChar w:fldCharType="begin"/>
        </w:r>
        <w:r w:rsidRPr="00E84B5E">
          <w:rPr>
            <w:rFonts w:ascii="Times New Roman" w:hAnsi="Times New Roman" w:cs="Times New Roman"/>
            <w:noProof/>
            <w:webHidden/>
            <w:sz w:val="26"/>
            <w:szCs w:val="26"/>
            <w:rPrChange w:id="161" w:author="Ta Huong" w:date="2020-07-01T15:47:00Z">
              <w:rPr>
                <w:noProof/>
                <w:webHidden/>
              </w:rPr>
            </w:rPrChange>
          </w:rPr>
          <w:instrText xml:space="preserve"> PAGEREF _Toc44510874 \h </w:instrText>
        </w:r>
      </w:ins>
      <w:r w:rsidRPr="00E84B5E">
        <w:rPr>
          <w:rFonts w:ascii="Times New Roman" w:hAnsi="Times New Roman" w:cs="Times New Roman"/>
          <w:noProof/>
          <w:webHidden/>
          <w:sz w:val="26"/>
          <w:szCs w:val="26"/>
          <w:rPrChange w:id="162" w:author="Ta Huong" w:date="2020-07-01T15:47:00Z">
            <w:rPr>
              <w:rFonts w:ascii="Times New Roman" w:hAnsi="Times New Roman" w:cs="Times New Roman"/>
              <w:noProof/>
              <w:webHidden/>
              <w:sz w:val="26"/>
              <w:szCs w:val="26"/>
            </w:rPr>
          </w:rPrChange>
        </w:rPr>
      </w:r>
      <w:r w:rsidRPr="00E84B5E">
        <w:rPr>
          <w:rFonts w:ascii="Times New Roman" w:hAnsi="Times New Roman" w:cs="Times New Roman"/>
          <w:noProof/>
          <w:webHidden/>
          <w:sz w:val="26"/>
          <w:szCs w:val="26"/>
          <w:rPrChange w:id="163" w:author="Ta Huong" w:date="2020-07-01T15:47:00Z">
            <w:rPr>
              <w:noProof/>
              <w:webHidden/>
            </w:rPr>
          </w:rPrChange>
        </w:rPr>
        <w:fldChar w:fldCharType="separate"/>
      </w:r>
      <w:ins w:id="164" w:author="Ta Huong" w:date="2020-07-01T15:47:00Z">
        <w:r w:rsidRPr="00E84B5E">
          <w:rPr>
            <w:rFonts w:ascii="Times New Roman" w:hAnsi="Times New Roman" w:cs="Times New Roman"/>
            <w:noProof/>
            <w:webHidden/>
            <w:sz w:val="26"/>
            <w:szCs w:val="26"/>
            <w:rPrChange w:id="165" w:author="Ta Huong" w:date="2020-07-01T15:47:00Z">
              <w:rPr>
                <w:noProof/>
                <w:webHidden/>
              </w:rPr>
            </w:rPrChange>
          </w:rPr>
          <w:t>7</w:t>
        </w:r>
        <w:r w:rsidRPr="00E84B5E">
          <w:rPr>
            <w:rFonts w:ascii="Times New Roman" w:hAnsi="Times New Roman" w:cs="Times New Roman"/>
            <w:noProof/>
            <w:webHidden/>
            <w:sz w:val="26"/>
            <w:szCs w:val="26"/>
            <w:rPrChange w:id="166" w:author="Ta Huong" w:date="2020-07-01T15:47:00Z">
              <w:rPr>
                <w:noProof/>
                <w:webHidden/>
              </w:rPr>
            </w:rPrChange>
          </w:rPr>
          <w:fldChar w:fldCharType="end"/>
        </w:r>
        <w:r w:rsidRPr="00E84B5E">
          <w:rPr>
            <w:rStyle w:val="Hyperlink"/>
            <w:rFonts w:ascii="Times New Roman" w:hAnsi="Times New Roman" w:cs="Times New Roman"/>
            <w:noProof/>
            <w:color w:val="auto"/>
            <w:sz w:val="26"/>
            <w:szCs w:val="26"/>
            <w:rPrChange w:id="167" w:author="Ta Huong" w:date="2020-07-01T15:47:00Z">
              <w:rPr>
                <w:rStyle w:val="Hyperlink"/>
                <w:noProof/>
              </w:rPr>
            </w:rPrChange>
          </w:rPr>
          <w:fldChar w:fldCharType="end"/>
        </w:r>
      </w:ins>
    </w:p>
    <w:p w14:paraId="510F9D36" w14:textId="3318D49D" w:rsidR="00E84B5E" w:rsidRPr="00E84B5E" w:rsidRDefault="00E84B5E">
      <w:pPr>
        <w:pStyle w:val="TOC1"/>
        <w:rPr>
          <w:ins w:id="168" w:author="Ta Huong" w:date="2020-07-01T15:47:00Z"/>
          <w:rFonts w:eastAsiaTheme="minorEastAsia"/>
          <w:noProof/>
          <w:lang w:bidi="ar-SA"/>
          <w:rPrChange w:id="169" w:author="Ta Huong" w:date="2020-07-01T15:47:00Z">
            <w:rPr>
              <w:ins w:id="170" w:author="Ta Huong" w:date="2020-07-01T15:47:00Z"/>
              <w:rFonts w:asciiTheme="minorHAnsi" w:eastAsiaTheme="minorEastAsia" w:hAnsiTheme="minorHAnsi" w:cstheme="minorBidi"/>
              <w:b w:val="0"/>
              <w:bCs w:val="0"/>
              <w:caps w:val="0"/>
              <w:noProof/>
              <w:sz w:val="22"/>
              <w:szCs w:val="22"/>
              <w:lang w:bidi="ar-SA"/>
            </w:rPr>
          </w:rPrChange>
        </w:rPr>
      </w:pPr>
      <w:ins w:id="171" w:author="Ta Huong" w:date="2020-07-01T15:47:00Z">
        <w:r w:rsidRPr="00E84B5E">
          <w:rPr>
            <w:rStyle w:val="Hyperlink"/>
            <w:noProof/>
            <w:color w:val="auto"/>
            <w:sz w:val="26"/>
            <w:szCs w:val="26"/>
            <w:rPrChange w:id="172" w:author="Ta Huong" w:date="2020-07-01T15:47:00Z">
              <w:rPr>
                <w:rStyle w:val="Hyperlink"/>
                <w:noProof/>
              </w:rPr>
            </w:rPrChange>
          </w:rPr>
          <w:fldChar w:fldCharType="begin"/>
        </w:r>
        <w:r w:rsidRPr="00E84B5E">
          <w:rPr>
            <w:rStyle w:val="Hyperlink"/>
            <w:noProof/>
            <w:color w:val="auto"/>
            <w:sz w:val="26"/>
            <w:szCs w:val="26"/>
            <w:rPrChange w:id="173" w:author="Ta Huong" w:date="2020-07-01T15:47:00Z">
              <w:rPr>
                <w:rStyle w:val="Hyperlink"/>
                <w:noProof/>
              </w:rPr>
            </w:rPrChange>
          </w:rPr>
          <w:instrText xml:space="preserve"> </w:instrText>
        </w:r>
        <w:r w:rsidRPr="00E84B5E">
          <w:rPr>
            <w:noProof/>
          </w:rPr>
          <w:instrText>HYPERLINK \l "_Toc44510875"</w:instrText>
        </w:r>
        <w:r w:rsidRPr="00E84B5E">
          <w:rPr>
            <w:rStyle w:val="Hyperlink"/>
            <w:noProof/>
            <w:color w:val="auto"/>
            <w:sz w:val="26"/>
            <w:szCs w:val="26"/>
            <w:rPrChange w:id="174" w:author="Ta Huong" w:date="2020-07-01T15:47:00Z">
              <w:rPr>
                <w:rStyle w:val="Hyperlink"/>
                <w:noProof/>
              </w:rPr>
            </w:rPrChange>
          </w:rPr>
          <w:instrText xml:space="preserve"> </w:instrText>
        </w:r>
        <w:r w:rsidRPr="00E84B5E">
          <w:rPr>
            <w:rStyle w:val="Hyperlink"/>
            <w:noProof/>
            <w:color w:val="auto"/>
            <w:sz w:val="26"/>
            <w:szCs w:val="26"/>
            <w:rPrChange w:id="175" w:author="Ta Huong" w:date="2020-07-01T15:47:00Z">
              <w:rPr>
                <w:rStyle w:val="Hyperlink"/>
                <w:noProof/>
              </w:rPr>
            </w:rPrChange>
          </w:rPr>
          <w:fldChar w:fldCharType="separate"/>
        </w:r>
        <w:r w:rsidRPr="00E84B5E">
          <w:rPr>
            <w:rStyle w:val="Hyperlink"/>
            <w:noProof/>
            <w:color w:val="auto"/>
            <w:sz w:val="26"/>
            <w:szCs w:val="26"/>
            <w:rPrChange w:id="176" w:author="Ta Huong" w:date="2020-07-01T15:47:00Z">
              <w:rPr>
                <w:rStyle w:val="Hyperlink"/>
                <w:noProof/>
              </w:rPr>
            </w:rPrChange>
          </w:rPr>
          <w:t>CHƯƠNG 2: CẤU TRÚC DỰ ÁN</w:t>
        </w:r>
        <w:r w:rsidRPr="00E84B5E">
          <w:rPr>
            <w:noProof/>
            <w:webHidden/>
          </w:rPr>
          <w:tab/>
        </w:r>
        <w:r w:rsidRPr="00E84B5E">
          <w:rPr>
            <w:noProof/>
            <w:webHidden/>
            <w:rPrChange w:id="177" w:author="Ta Huong" w:date="2020-07-01T15:47:00Z">
              <w:rPr>
                <w:noProof/>
                <w:webHidden/>
              </w:rPr>
            </w:rPrChange>
          </w:rPr>
          <w:fldChar w:fldCharType="begin"/>
        </w:r>
        <w:r w:rsidRPr="00E84B5E">
          <w:rPr>
            <w:noProof/>
            <w:webHidden/>
          </w:rPr>
          <w:instrText xml:space="preserve"> PAGEREF _Toc44510875 \h </w:instrText>
        </w:r>
      </w:ins>
      <w:r w:rsidRPr="00E84B5E">
        <w:rPr>
          <w:noProof/>
          <w:webHidden/>
          <w:rPrChange w:id="178" w:author="Ta Huong" w:date="2020-07-01T15:47:00Z">
            <w:rPr>
              <w:noProof/>
              <w:webHidden/>
            </w:rPr>
          </w:rPrChange>
        </w:rPr>
      </w:r>
      <w:r w:rsidRPr="00E84B5E">
        <w:rPr>
          <w:noProof/>
          <w:webHidden/>
          <w:rPrChange w:id="179" w:author="Ta Huong" w:date="2020-07-01T15:47:00Z">
            <w:rPr>
              <w:noProof/>
              <w:webHidden/>
            </w:rPr>
          </w:rPrChange>
        </w:rPr>
        <w:fldChar w:fldCharType="separate"/>
      </w:r>
      <w:ins w:id="180" w:author="Ta Huong" w:date="2020-07-01T15:47:00Z">
        <w:r w:rsidRPr="00E84B5E">
          <w:rPr>
            <w:noProof/>
            <w:webHidden/>
          </w:rPr>
          <w:t>8</w:t>
        </w:r>
        <w:r w:rsidRPr="00E84B5E">
          <w:rPr>
            <w:noProof/>
            <w:webHidden/>
            <w:rPrChange w:id="181" w:author="Ta Huong" w:date="2020-07-01T15:47:00Z">
              <w:rPr>
                <w:noProof/>
                <w:webHidden/>
              </w:rPr>
            </w:rPrChange>
          </w:rPr>
          <w:fldChar w:fldCharType="end"/>
        </w:r>
        <w:r w:rsidRPr="00E84B5E">
          <w:rPr>
            <w:rStyle w:val="Hyperlink"/>
            <w:noProof/>
            <w:color w:val="auto"/>
            <w:sz w:val="26"/>
            <w:szCs w:val="26"/>
            <w:rPrChange w:id="182" w:author="Ta Huong" w:date="2020-07-01T15:47:00Z">
              <w:rPr>
                <w:rStyle w:val="Hyperlink"/>
                <w:noProof/>
              </w:rPr>
            </w:rPrChange>
          </w:rPr>
          <w:fldChar w:fldCharType="end"/>
        </w:r>
      </w:ins>
    </w:p>
    <w:p w14:paraId="5F0EF07D" w14:textId="03BE1F5A" w:rsidR="00E84B5E" w:rsidRPr="00E84B5E" w:rsidRDefault="00E84B5E">
      <w:pPr>
        <w:pStyle w:val="TOC2"/>
        <w:tabs>
          <w:tab w:val="left" w:pos="440"/>
          <w:tab w:val="right" w:leader="dot" w:pos="9350"/>
        </w:tabs>
        <w:spacing w:line="240" w:lineRule="auto"/>
        <w:rPr>
          <w:ins w:id="183" w:author="Ta Huong" w:date="2020-07-01T15:47:00Z"/>
          <w:rFonts w:ascii="Times New Roman" w:eastAsiaTheme="minorEastAsia" w:hAnsi="Times New Roman" w:cs="Times New Roman"/>
          <w:b w:val="0"/>
          <w:bCs w:val="0"/>
          <w:noProof/>
          <w:sz w:val="26"/>
          <w:szCs w:val="26"/>
          <w:lang w:bidi="ar-SA"/>
          <w:rPrChange w:id="184" w:author="Ta Huong" w:date="2020-07-01T15:47:00Z">
            <w:rPr>
              <w:ins w:id="185" w:author="Ta Huong" w:date="2020-07-01T15:47:00Z"/>
              <w:rFonts w:eastAsiaTheme="minorEastAsia" w:cstheme="minorBidi"/>
              <w:b w:val="0"/>
              <w:bCs w:val="0"/>
              <w:noProof/>
              <w:sz w:val="22"/>
              <w:szCs w:val="22"/>
              <w:lang w:bidi="ar-SA"/>
            </w:rPr>
          </w:rPrChange>
        </w:rPr>
        <w:pPrChange w:id="186" w:author="Ta Huong" w:date="2020-07-01T15:47:00Z">
          <w:pPr>
            <w:pStyle w:val="TOC2"/>
            <w:tabs>
              <w:tab w:val="left" w:pos="440"/>
              <w:tab w:val="right" w:leader="dot" w:pos="9350"/>
            </w:tabs>
          </w:pPr>
        </w:pPrChange>
      </w:pPr>
      <w:ins w:id="187" w:author="Ta Huong" w:date="2020-07-01T15:47:00Z">
        <w:r w:rsidRPr="00E84B5E">
          <w:rPr>
            <w:rStyle w:val="Hyperlink"/>
            <w:rFonts w:ascii="Times New Roman" w:hAnsi="Times New Roman" w:cs="Times New Roman"/>
            <w:noProof/>
            <w:color w:val="auto"/>
            <w:sz w:val="26"/>
            <w:szCs w:val="26"/>
            <w:rPrChange w:id="188" w:author="Ta Huong" w:date="2020-07-01T15:47:00Z">
              <w:rPr>
                <w:rStyle w:val="Hyperlink"/>
                <w:noProof/>
              </w:rPr>
            </w:rPrChange>
          </w:rPr>
          <w:fldChar w:fldCharType="begin"/>
        </w:r>
        <w:r w:rsidRPr="00E84B5E">
          <w:rPr>
            <w:rStyle w:val="Hyperlink"/>
            <w:rFonts w:ascii="Times New Roman" w:hAnsi="Times New Roman" w:cs="Times New Roman"/>
            <w:noProof/>
            <w:color w:val="auto"/>
            <w:sz w:val="26"/>
            <w:szCs w:val="26"/>
            <w:rPrChange w:id="189" w:author="Ta Huong" w:date="2020-07-01T15:47:00Z">
              <w:rPr>
                <w:rStyle w:val="Hyperlink"/>
                <w:noProof/>
              </w:rPr>
            </w:rPrChange>
          </w:rPr>
          <w:instrText xml:space="preserve"> </w:instrText>
        </w:r>
        <w:r w:rsidRPr="00E84B5E">
          <w:rPr>
            <w:rFonts w:ascii="Times New Roman" w:hAnsi="Times New Roman" w:cs="Times New Roman"/>
            <w:noProof/>
            <w:sz w:val="26"/>
            <w:szCs w:val="26"/>
            <w:rPrChange w:id="190" w:author="Ta Huong" w:date="2020-07-01T15:47:00Z">
              <w:rPr>
                <w:noProof/>
              </w:rPr>
            </w:rPrChange>
          </w:rPr>
          <w:instrText>HYPERLINK \l "_Toc44510876"</w:instrText>
        </w:r>
        <w:r w:rsidRPr="00E84B5E">
          <w:rPr>
            <w:rStyle w:val="Hyperlink"/>
            <w:rFonts w:ascii="Times New Roman" w:hAnsi="Times New Roman" w:cs="Times New Roman"/>
            <w:noProof/>
            <w:color w:val="auto"/>
            <w:sz w:val="26"/>
            <w:szCs w:val="26"/>
            <w:rPrChange w:id="191" w:author="Ta Huong" w:date="2020-07-01T15:47:00Z">
              <w:rPr>
                <w:rStyle w:val="Hyperlink"/>
                <w:noProof/>
              </w:rPr>
            </w:rPrChange>
          </w:rPr>
          <w:instrText xml:space="preserve"> </w:instrText>
        </w:r>
        <w:r w:rsidRPr="00E84B5E">
          <w:rPr>
            <w:rStyle w:val="Hyperlink"/>
            <w:rFonts w:ascii="Times New Roman" w:hAnsi="Times New Roman" w:cs="Times New Roman"/>
            <w:noProof/>
            <w:color w:val="auto"/>
            <w:sz w:val="26"/>
            <w:szCs w:val="26"/>
            <w:rPrChange w:id="192" w:author="Ta Huong" w:date="2020-07-01T15:47:00Z">
              <w:rPr>
                <w:rStyle w:val="Hyperlink"/>
                <w:noProof/>
              </w:rPr>
            </w:rPrChange>
          </w:rPr>
          <w:fldChar w:fldCharType="separate"/>
        </w:r>
        <w:r w:rsidRPr="00E84B5E">
          <w:rPr>
            <w:rStyle w:val="Hyperlink"/>
            <w:rFonts w:ascii="Times New Roman" w:hAnsi="Times New Roman" w:cs="Times New Roman"/>
            <w:noProof/>
            <w:color w:val="auto"/>
            <w:sz w:val="26"/>
            <w:szCs w:val="26"/>
            <w:rPrChange w:id="193" w:author="Ta Huong" w:date="2020-07-01T15:47:00Z">
              <w:rPr>
                <w:rStyle w:val="Hyperlink"/>
                <w:rFonts w:ascii="Times New Roman" w:hAnsi="Times New Roman" w:cs="Times New Roman"/>
                <w:noProof/>
                <w:color w:val="034990" w:themeColor="hyperlink" w:themeShade="BF"/>
              </w:rPr>
            </w:rPrChange>
          </w:rPr>
          <w:t>1.</w:t>
        </w:r>
        <w:r w:rsidRPr="00E84B5E">
          <w:rPr>
            <w:rFonts w:ascii="Times New Roman" w:eastAsiaTheme="minorEastAsia" w:hAnsi="Times New Roman" w:cs="Times New Roman"/>
            <w:b w:val="0"/>
            <w:bCs w:val="0"/>
            <w:noProof/>
            <w:sz w:val="26"/>
            <w:szCs w:val="26"/>
            <w:lang w:bidi="ar-SA"/>
            <w:rPrChange w:id="194" w:author="Ta Huong" w:date="2020-07-01T15:47:00Z">
              <w:rPr>
                <w:rFonts w:eastAsiaTheme="minorEastAsia" w:cstheme="minorBidi"/>
                <w:b w:val="0"/>
                <w:bCs w:val="0"/>
                <w:noProof/>
                <w:sz w:val="22"/>
                <w:szCs w:val="22"/>
                <w:lang w:bidi="ar-SA"/>
              </w:rPr>
            </w:rPrChange>
          </w:rPr>
          <w:tab/>
        </w:r>
        <w:r w:rsidRPr="00E84B5E">
          <w:rPr>
            <w:rStyle w:val="Hyperlink"/>
            <w:rFonts w:ascii="Times New Roman" w:eastAsia="Times New Roman" w:hAnsi="Times New Roman" w:cs="Times New Roman"/>
            <w:noProof/>
            <w:color w:val="auto"/>
            <w:sz w:val="26"/>
            <w:szCs w:val="26"/>
            <w:lang w:eastAsia="en-GB"/>
            <w:rPrChange w:id="195" w:author="Ta Huong" w:date="2020-07-01T15:47:00Z">
              <w:rPr>
                <w:rStyle w:val="Hyperlink"/>
                <w:rFonts w:ascii="Times New Roman" w:eastAsia="Times New Roman" w:hAnsi="Times New Roman" w:cs="Times New Roman"/>
                <w:noProof/>
                <w:color w:val="034990" w:themeColor="hyperlink" w:themeShade="BF"/>
                <w:lang w:eastAsia="en-GB"/>
              </w:rPr>
            </w:rPrChange>
          </w:rPr>
          <w:t>Tầng Giao diện (GUI)</w:t>
        </w:r>
        <w:r w:rsidRPr="00E84B5E">
          <w:rPr>
            <w:rFonts w:ascii="Times New Roman" w:hAnsi="Times New Roman" w:cs="Times New Roman"/>
            <w:noProof/>
            <w:webHidden/>
            <w:sz w:val="26"/>
            <w:szCs w:val="26"/>
            <w:rPrChange w:id="196" w:author="Ta Huong" w:date="2020-07-01T15:47:00Z">
              <w:rPr>
                <w:noProof/>
                <w:webHidden/>
              </w:rPr>
            </w:rPrChange>
          </w:rPr>
          <w:tab/>
        </w:r>
        <w:r w:rsidRPr="00E84B5E">
          <w:rPr>
            <w:rFonts w:ascii="Times New Roman" w:hAnsi="Times New Roman" w:cs="Times New Roman"/>
            <w:noProof/>
            <w:webHidden/>
            <w:sz w:val="26"/>
            <w:szCs w:val="26"/>
            <w:rPrChange w:id="197" w:author="Ta Huong" w:date="2020-07-01T15:47:00Z">
              <w:rPr>
                <w:noProof/>
                <w:webHidden/>
              </w:rPr>
            </w:rPrChange>
          </w:rPr>
          <w:fldChar w:fldCharType="begin"/>
        </w:r>
        <w:r w:rsidRPr="00E84B5E">
          <w:rPr>
            <w:rFonts w:ascii="Times New Roman" w:hAnsi="Times New Roman" w:cs="Times New Roman"/>
            <w:noProof/>
            <w:webHidden/>
            <w:sz w:val="26"/>
            <w:szCs w:val="26"/>
            <w:rPrChange w:id="198" w:author="Ta Huong" w:date="2020-07-01T15:47:00Z">
              <w:rPr>
                <w:noProof/>
                <w:webHidden/>
              </w:rPr>
            </w:rPrChange>
          </w:rPr>
          <w:instrText xml:space="preserve"> PAGEREF _Toc44510876 \h </w:instrText>
        </w:r>
      </w:ins>
      <w:r w:rsidRPr="00E84B5E">
        <w:rPr>
          <w:rFonts w:ascii="Times New Roman" w:hAnsi="Times New Roman" w:cs="Times New Roman"/>
          <w:noProof/>
          <w:webHidden/>
          <w:sz w:val="26"/>
          <w:szCs w:val="26"/>
          <w:rPrChange w:id="199" w:author="Ta Huong" w:date="2020-07-01T15:47:00Z">
            <w:rPr>
              <w:rFonts w:ascii="Times New Roman" w:hAnsi="Times New Roman" w:cs="Times New Roman"/>
              <w:noProof/>
              <w:webHidden/>
              <w:sz w:val="26"/>
              <w:szCs w:val="26"/>
            </w:rPr>
          </w:rPrChange>
        </w:rPr>
      </w:r>
      <w:r w:rsidRPr="00E84B5E">
        <w:rPr>
          <w:rFonts w:ascii="Times New Roman" w:hAnsi="Times New Roman" w:cs="Times New Roman"/>
          <w:noProof/>
          <w:webHidden/>
          <w:sz w:val="26"/>
          <w:szCs w:val="26"/>
          <w:rPrChange w:id="200" w:author="Ta Huong" w:date="2020-07-01T15:47:00Z">
            <w:rPr>
              <w:noProof/>
              <w:webHidden/>
            </w:rPr>
          </w:rPrChange>
        </w:rPr>
        <w:fldChar w:fldCharType="separate"/>
      </w:r>
      <w:ins w:id="201" w:author="Ta Huong" w:date="2020-07-01T15:47:00Z">
        <w:r w:rsidRPr="00E84B5E">
          <w:rPr>
            <w:rFonts w:ascii="Times New Roman" w:hAnsi="Times New Roman" w:cs="Times New Roman"/>
            <w:noProof/>
            <w:webHidden/>
            <w:sz w:val="26"/>
            <w:szCs w:val="26"/>
            <w:rPrChange w:id="202" w:author="Ta Huong" w:date="2020-07-01T15:47:00Z">
              <w:rPr>
                <w:noProof/>
                <w:webHidden/>
              </w:rPr>
            </w:rPrChange>
          </w:rPr>
          <w:t>8</w:t>
        </w:r>
        <w:r w:rsidRPr="00E84B5E">
          <w:rPr>
            <w:rFonts w:ascii="Times New Roman" w:hAnsi="Times New Roman" w:cs="Times New Roman"/>
            <w:noProof/>
            <w:webHidden/>
            <w:sz w:val="26"/>
            <w:szCs w:val="26"/>
            <w:rPrChange w:id="203" w:author="Ta Huong" w:date="2020-07-01T15:47:00Z">
              <w:rPr>
                <w:noProof/>
                <w:webHidden/>
              </w:rPr>
            </w:rPrChange>
          </w:rPr>
          <w:fldChar w:fldCharType="end"/>
        </w:r>
        <w:r w:rsidRPr="00E84B5E">
          <w:rPr>
            <w:rStyle w:val="Hyperlink"/>
            <w:rFonts w:ascii="Times New Roman" w:hAnsi="Times New Roman" w:cs="Times New Roman"/>
            <w:noProof/>
            <w:color w:val="auto"/>
            <w:sz w:val="26"/>
            <w:szCs w:val="26"/>
            <w:rPrChange w:id="204" w:author="Ta Huong" w:date="2020-07-01T15:47:00Z">
              <w:rPr>
                <w:rStyle w:val="Hyperlink"/>
                <w:noProof/>
              </w:rPr>
            </w:rPrChange>
          </w:rPr>
          <w:fldChar w:fldCharType="end"/>
        </w:r>
      </w:ins>
    </w:p>
    <w:p w14:paraId="5B2CDD60" w14:textId="59431DD0" w:rsidR="00E84B5E" w:rsidRPr="00E84B5E" w:rsidRDefault="00E84B5E">
      <w:pPr>
        <w:pStyle w:val="TOC2"/>
        <w:tabs>
          <w:tab w:val="left" w:pos="440"/>
          <w:tab w:val="right" w:leader="dot" w:pos="9350"/>
        </w:tabs>
        <w:spacing w:line="240" w:lineRule="auto"/>
        <w:rPr>
          <w:ins w:id="205" w:author="Ta Huong" w:date="2020-07-01T15:47:00Z"/>
          <w:rFonts w:ascii="Times New Roman" w:eastAsiaTheme="minorEastAsia" w:hAnsi="Times New Roman" w:cs="Times New Roman"/>
          <w:b w:val="0"/>
          <w:bCs w:val="0"/>
          <w:noProof/>
          <w:sz w:val="26"/>
          <w:szCs w:val="26"/>
          <w:lang w:bidi="ar-SA"/>
          <w:rPrChange w:id="206" w:author="Ta Huong" w:date="2020-07-01T15:47:00Z">
            <w:rPr>
              <w:ins w:id="207" w:author="Ta Huong" w:date="2020-07-01T15:47:00Z"/>
              <w:rFonts w:eastAsiaTheme="minorEastAsia" w:cstheme="minorBidi"/>
              <w:b w:val="0"/>
              <w:bCs w:val="0"/>
              <w:noProof/>
              <w:sz w:val="22"/>
              <w:szCs w:val="22"/>
              <w:lang w:bidi="ar-SA"/>
            </w:rPr>
          </w:rPrChange>
        </w:rPr>
        <w:pPrChange w:id="208" w:author="Ta Huong" w:date="2020-07-01T15:47:00Z">
          <w:pPr>
            <w:pStyle w:val="TOC2"/>
            <w:tabs>
              <w:tab w:val="left" w:pos="440"/>
              <w:tab w:val="right" w:leader="dot" w:pos="9350"/>
            </w:tabs>
          </w:pPr>
        </w:pPrChange>
      </w:pPr>
      <w:ins w:id="209" w:author="Ta Huong" w:date="2020-07-01T15:47:00Z">
        <w:r w:rsidRPr="00E84B5E">
          <w:rPr>
            <w:rStyle w:val="Hyperlink"/>
            <w:rFonts w:ascii="Times New Roman" w:hAnsi="Times New Roman" w:cs="Times New Roman"/>
            <w:noProof/>
            <w:color w:val="auto"/>
            <w:sz w:val="26"/>
            <w:szCs w:val="26"/>
            <w:rPrChange w:id="210" w:author="Ta Huong" w:date="2020-07-01T15:47:00Z">
              <w:rPr>
                <w:rStyle w:val="Hyperlink"/>
                <w:noProof/>
              </w:rPr>
            </w:rPrChange>
          </w:rPr>
          <w:fldChar w:fldCharType="begin"/>
        </w:r>
        <w:r w:rsidRPr="00E84B5E">
          <w:rPr>
            <w:rStyle w:val="Hyperlink"/>
            <w:rFonts w:ascii="Times New Roman" w:hAnsi="Times New Roman" w:cs="Times New Roman"/>
            <w:noProof/>
            <w:color w:val="auto"/>
            <w:sz w:val="26"/>
            <w:szCs w:val="26"/>
            <w:rPrChange w:id="211" w:author="Ta Huong" w:date="2020-07-01T15:47:00Z">
              <w:rPr>
                <w:rStyle w:val="Hyperlink"/>
                <w:noProof/>
              </w:rPr>
            </w:rPrChange>
          </w:rPr>
          <w:instrText xml:space="preserve"> </w:instrText>
        </w:r>
        <w:r w:rsidRPr="00E84B5E">
          <w:rPr>
            <w:rFonts w:ascii="Times New Roman" w:hAnsi="Times New Roman" w:cs="Times New Roman"/>
            <w:noProof/>
            <w:sz w:val="26"/>
            <w:szCs w:val="26"/>
            <w:rPrChange w:id="212" w:author="Ta Huong" w:date="2020-07-01T15:47:00Z">
              <w:rPr>
                <w:noProof/>
              </w:rPr>
            </w:rPrChange>
          </w:rPr>
          <w:instrText>HYPERLINK \l "_Toc44510877"</w:instrText>
        </w:r>
        <w:r w:rsidRPr="00E84B5E">
          <w:rPr>
            <w:rStyle w:val="Hyperlink"/>
            <w:rFonts w:ascii="Times New Roman" w:hAnsi="Times New Roman" w:cs="Times New Roman"/>
            <w:noProof/>
            <w:color w:val="auto"/>
            <w:sz w:val="26"/>
            <w:szCs w:val="26"/>
            <w:rPrChange w:id="213" w:author="Ta Huong" w:date="2020-07-01T15:47:00Z">
              <w:rPr>
                <w:rStyle w:val="Hyperlink"/>
                <w:noProof/>
              </w:rPr>
            </w:rPrChange>
          </w:rPr>
          <w:instrText xml:space="preserve"> </w:instrText>
        </w:r>
        <w:r w:rsidRPr="00E84B5E">
          <w:rPr>
            <w:rStyle w:val="Hyperlink"/>
            <w:rFonts w:ascii="Times New Roman" w:hAnsi="Times New Roman" w:cs="Times New Roman"/>
            <w:noProof/>
            <w:color w:val="auto"/>
            <w:sz w:val="26"/>
            <w:szCs w:val="26"/>
            <w:rPrChange w:id="214" w:author="Ta Huong" w:date="2020-07-01T15:47:00Z">
              <w:rPr>
                <w:rStyle w:val="Hyperlink"/>
                <w:noProof/>
              </w:rPr>
            </w:rPrChange>
          </w:rPr>
          <w:fldChar w:fldCharType="separate"/>
        </w:r>
        <w:r w:rsidRPr="00E84B5E">
          <w:rPr>
            <w:rStyle w:val="Hyperlink"/>
            <w:rFonts w:ascii="Times New Roman" w:eastAsia="Times New Roman" w:hAnsi="Times New Roman" w:cs="Times New Roman"/>
            <w:noProof/>
            <w:color w:val="auto"/>
            <w:sz w:val="26"/>
            <w:szCs w:val="26"/>
            <w:lang w:eastAsia="en-GB"/>
            <w:rPrChange w:id="215" w:author="Ta Huong" w:date="2020-07-01T15:47:00Z">
              <w:rPr>
                <w:rStyle w:val="Hyperlink"/>
                <w:rFonts w:ascii="Times New Roman" w:eastAsia="Times New Roman" w:hAnsi="Times New Roman" w:cs="Times New Roman"/>
                <w:noProof/>
                <w:color w:val="034990" w:themeColor="hyperlink" w:themeShade="BF"/>
                <w:lang w:eastAsia="en-GB"/>
              </w:rPr>
            </w:rPrChange>
          </w:rPr>
          <w:t>2.</w:t>
        </w:r>
        <w:r w:rsidRPr="00E84B5E">
          <w:rPr>
            <w:rFonts w:ascii="Times New Roman" w:eastAsiaTheme="minorEastAsia" w:hAnsi="Times New Roman" w:cs="Times New Roman"/>
            <w:b w:val="0"/>
            <w:bCs w:val="0"/>
            <w:noProof/>
            <w:sz w:val="26"/>
            <w:szCs w:val="26"/>
            <w:lang w:bidi="ar-SA"/>
            <w:rPrChange w:id="216" w:author="Ta Huong" w:date="2020-07-01T15:47:00Z">
              <w:rPr>
                <w:rFonts w:eastAsiaTheme="minorEastAsia" w:cstheme="minorBidi"/>
                <w:b w:val="0"/>
                <w:bCs w:val="0"/>
                <w:noProof/>
                <w:sz w:val="22"/>
                <w:szCs w:val="22"/>
                <w:lang w:bidi="ar-SA"/>
              </w:rPr>
            </w:rPrChange>
          </w:rPr>
          <w:tab/>
        </w:r>
        <w:r w:rsidRPr="00E84B5E">
          <w:rPr>
            <w:rStyle w:val="Hyperlink"/>
            <w:rFonts w:ascii="Times New Roman" w:eastAsia="Times New Roman" w:hAnsi="Times New Roman" w:cs="Times New Roman"/>
            <w:noProof/>
            <w:color w:val="auto"/>
            <w:sz w:val="26"/>
            <w:szCs w:val="26"/>
            <w:lang w:eastAsia="en-GB"/>
            <w:rPrChange w:id="217" w:author="Ta Huong" w:date="2020-07-01T15:47:00Z">
              <w:rPr>
                <w:rStyle w:val="Hyperlink"/>
                <w:rFonts w:ascii="Times New Roman" w:eastAsia="Times New Roman" w:hAnsi="Times New Roman" w:cs="Times New Roman"/>
                <w:noProof/>
                <w:color w:val="034990" w:themeColor="hyperlink" w:themeShade="BF"/>
                <w:lang w:eastAsia="en-GB"/>
              </w:rPr>
            </w:rPrChange>
          </w:rPr>
          <w:t>DB_Layer</w:t>
        </w:r>
        <w:r w:rsidRPr="00E84B5E">
          <w:rPr>
            <w:rFonts w:ascii="Times New Roman" w:hAnsi="Times New Roman" w:cs="Times New Roman"/>
            <w:noProof/>
            <w:webHidden/>
            <w:sz w:val="26"/>
            <w:szCs w:val="26"/>
            <w:rPrChange w:id="218" w:author="Ta Huong" w:date="2020-07-01T15:47:00Z">
              <w:rPr>
                <w:noProof/>
                <w:webHidden/>
              </w:rPr>
            </w:rPrChange>
          </w:rPr>
          <w:tab/>
        </w:r>
        <w:r w:rsidRPr="00E84B5E">
          <w:rPr>
            <w:rFonts w:ascii="Times New Roman" w:hAnsi="Times New Roman" w:cs="Times New Roman"/>
            <w:noProof/>
            <w:webHidden/>
            <w:sz w:val="26"/>
            <w:szCs w:val="26"/>
            <w:rPrChange w:id="219" w:author="Ta Huong" w:date="2020-07-01T15:47:00Z">
              <w:rPr>
                <w:noProof/>
                <w:webHidden/>
              </w:rPr>
            </w:rPrChange>
          </w:rPr>
          <w:fldChar w:fldCharType="begin"/>
        </w:r>
        <w:r w:rsidRPr="00E84B5E">
          <w:rPr>
            <w:rFonts w:ascii="Times New Roman" w:hAnsi="Times New Roman" w:cs="Times New Roman"/>
            <w:noProof/>
            <w:webHidden/>
            <w:sz w:val="26"/>
            <w:szCs w:val="26"/>
            <w:rPrChange w:id="220" w:author="Ta Huong" w:date="2020-07-01T15:47:00Z">
              <w:rPr>
                <w:noProof/>
                <w:webHidden/>
              </w:rPr>
            </w:rPrChange>
          </w:rPr>
          <w:instrText xml:space="preserve"> PAGEREF _Toc44510877 \h </w:instrText>
        </w:r>
      </w:ins>
      <w:r w:rsidRPr="00E84B5E">
        <w:rPr>
          <w:rFonts w:ascii="Times New Roman" w:hAnsi="Times New Roman" w:cs="Times New Roman"/>
          <w:noProof/>
          <w:webHidden/>
          <w:sz w:val="26"/>
          <w:szCs w:val="26"/>
          <w:rPrChange w:id="221" w:author="Ta Huong" w:date="2020-07-01T15:47:00Z">
            <w:rPr>
              <w:rFonts w:ascii="Times New Roman" w:hAnsi="Times New Roman" w:cs="Times New Roman"/>
              <w:noProof/>
              <w:webHidden/>
              <w:sz w:val="26"/>
              <w:szCs w:val="26"/>
            </w:rPr>
          </w:rPrChange>
        </w:rPr>
      </w:r>
      <w:r w:rsidRPr="00E84B5E">
        <w:rPr>
          <w:rFonts w:ascii="Times New Roman" w:hAnsi="Times New Roman" w:cs="Times New Roman"/>
          <w:noProof/>
          <w:webHidden/>
          <w:sz w:val="26"/>
          <w:szCs w:val="26"/>
          <w:rPrChange w:id="222" w:author="Ta Huong" w:date="2020-07-01T15:47:00Z">
            <w:rPr>
              <w:noProof/>
              <w:webHidden/>
            </w:rPr>
          </w:rPrChange>
        </w:rPr>
        <w:fldChar w:fldCharType="separate"/>
      </w:r>
      <w:ins w:id="223" w:author="Ta Huong" w:date="2020-07-01T15:47:00Z">
        <w:r w:rsidRPr="00E84B5E">
          <w:rPr>
            <w:rFonts w:ascii="Times New Roman" w:hAnsi="Times New Roman" w:cs="Times New Roman"/>
            <w:noProof/>
            <w:webHidden/>
            <w:sz w:val="26"/>
            <w:szCs w:val="26"/>
            <w:rPrChange w:id="224" w:author="Ta Huong" w:date="2020-07-01T15:47:00Z">
              <w:rPr>
                <w:noProof/>
                <w:webHidden/>
              </w:rPr>
            </w:rPrChange>
          </w:rPr>
          <w:t>12</w:t>
        </w:r>
        <w:r w:rsidRPr="00E84B5E">
          <w:rPr>
            <w:rFonts w:ascii="Times New Roman" w:hAnsi="Times New Roman" w:cs="Times New Roman"/>
            <w:noProof/>
            <w:webHidden/>
            <w:sz w:val="26"/>
            <w:szCs w:val="26"/>
            <w:rPrChange w:id="225" w:author="Ta Huong" w:date="2020-07-01T15:47:00Z">
              <w:rPr>
                <w:noProof/>
                <w:webHidden/>
              </w:rPr>
            </w:rPrChange>
          </w:rPr>
          <w:fldChar w:fldCharType="end"/>
        </w:r>
        <w:r w:rsidRPr="00E84B5E">
          <w:rPr>
            <w:rStyle w:val="Hyperlink"/>
            <w:rFonts w:ascii="Times New Roman" w:hAnsi="Times New Roman" w:cs="Times New Roman"/>
            <w:noProof/>
            <w:color w:val="auto"/>
            <w:sz w:val="26"/>
            <w:szCs w:val="26"/>
            <w:rPrChange w:id="226" w:author="Ta Huong" w:date="2020-07-01T15:47:00Z">
              <w:rPr>
                <w:rStyle w:val="Hyperlink"/>
                <w:noProof/>
              </w:rPr>
            </w:rPrChange>
          </w:rPr>
          <w:fldChar w:fldCharType="end"/>
        </w:r>
      </w:ins>
    </w:p>
    <w:p w14:paraId="63359047" w14:textId="509A8BD6" w:rsidR="00E84B5E" w:rsidRPr="00E84B5E" w:rsidRDefault="00E84B5E">
      <w:pPr>
        <w:pStyle w:val="TOC3"/>
        <w:tabs>
          <w:tab w:val="left" w:pos="880"/>
          <w:tab w:val="right" w:leader="dot" w:pos="9350"/>
        </w:tabs>
        <w:spacing w:line="240" w:lineRule="auto"/>
        <w:rPr>
          <w:ins w:id="227" w:author="Ta Huong" w:date="2020-07-01T15:47:00Z"/>
          <w:rFonts w:ascii="Times New Roman" w:eastAsiaTheme="minorEastAsia" w:hAnsi="Times New Roman" w:cs="Times New Roman"/>
          <w:noProof/>
          <w:sz w:val="26"/>
          <w:szCs w:val="26"/>
          <w:lang w:bidi="ar-SA"/>
          <w:rPrChange w:id="228" w:author="Ta Huong" w:date="2020-07-01T15:47:00Z">
            <w:rPr>
              <w:ins w:id="229" w:author="Ta Huong" w:date="2020-07-01T15:47:00Z"/>
              <w:rFonts w:eastAsiaTheme="minorEastAsia" w:cstheme="minorBidi"/>
              <w:noProof/>
              <w:sz w:val="22"/>
              <w:szCs w:val="22"/>
              <w:lang w:bidi="ar-SA"/>
            </w:rPr>
          </w:rPrChange>
        </w:rPr>
        <w:pPrChange w:id="230" w:author="Ta Huong" w:date="2020-07-01T15:47:00Z">
          <w:pPr>
            <w:pStyle w:val="TOC3"/>
            <w:tabs>
              <w:tab w:val="left" w:pos="880"/>
              <w:tab w:val="right" w:leader="dot" w:pos="9350"/>
            </w:tabs>
          </w:pPr>
        </w:pPrChange>
      </w:pPr>
      <w:ins w:id="231" w:author="Ta Huong" w:date="2020-07-01T15:47:00Z">
        <w:r w:rsidRPr="00E84B5E">
          <w:rPr>
            <w:rStyle w:val="Hyperlink"/>
            <w:rFonts w:ascii="Times New Roman" w:hAnsi="Times New Roman" w:cs="Times New Roman"/>
            <w:noProof/>
            <w:color w:val="auto"/>
            <w:sz w:val="26"/>
            <w:szCs w:val="26"/>
            <w:rPrChange w:id="232" w:author="Ta Huong" w:date="2020-07-01T15:47:00Z">
              <w:rPr>
                <w:rStyle w:val="Hyperlink"/>
                <w:noProof/>
              </w:rPr>
            </w:rPrChange>
          </w:rPr>
          <w:fldChar w:fldCharType="begin"/>
        </w:r>
        <w:r w:rsidRPr="00E84B5E">
          <w:rPr>
            <w:rStyle w:val="Hyperlink"/>
            <w:rFonts w:ascii="Times New Roman" w:hAnsi="Times New Roman" w:cs="Times New Roman"/>
            <w:noProof/>
            <w:color w:val="auto"/>
            <w:sz w:val="26"/>
            <w:szCs w:val="26"/>
            <w:rPrChange w:id="233" w:author="Ta Huong" w:date="2020-07-01T15:47:00Z">
              <w:rPr>
                <w:rStyle w:val="Hyperlink"/>
                <w:noProof/>
              </w:rPr>
            </w:rPrChange>
          </w:rPr>
          <w:instrText xml:space="preserve"> </w:instrText>
        </w:r>
        <w:r w:rsidRPr="00E84B5E">
          <w:rPr>
            <w:rFonts w:ascii="Times New Roman" w:hAnsi="Times New Roman" w:cs="Times New Roman"/>
            <w:noProof/>
            <w:sz w:val="26"/>
            <w:szCs w:val="26"/>
            <w:rPrChange w:id="234" w:author="Ta Huong" w:date="2020-07-01T15:47:00Z">
              <w:rPr>
                <w:noProof/>
              </w:rPr>
            </w:rPrChange>
          </w:rPr>
          <w:instrText>HYPERLINK \l "_Toc44510878"</w:instrText>
        </w:r>
        <w:r w:rsidRPr="00E84B5E">
          <w:rPr>
            <w:rStyle w:val="Hyperlink"/>
            <w:rFonts w:ascii="Times New Roman" w:hAnsi="Times New Roman" w:cs="Times New Roman"/>
            <w:noProof/>
            <w:color w:val="auto"/>
            <w:sz w:val="26"/>
            <w:szCs w:val="26"/>
            <w:rPrChange w:id="235" w:author="Ta Huong" w:date="2020-07-01T15:47:00Z">
              <w:rPr>
                <w:rStyle w:val="Hyperlink"/>
                <w:noProof/>
              </w:rPr>
            </w:rPrChange>
          </w:rPr>
          <w:instrText xml:space="preserve"> </w:instrText>
        </w:r>
        <w:r w:rsidRPr="00E84B5E">
          <w:rPr>
            <w:rStyle w:val="Hyperlink"/>
            <w:rFonts w:ascii="Times New Roman" w:hAnsi="Times New Roman" w:cs="Times New Roman"/>
            <w:noProof/>
            <w:color w:val="auto"/>
            <w:sz w:val="26"/>
            <w:szCs w:val="26"/>
            <w:rPrChange w:id="236" w:author="Ta Huong" w:date="2020-07-01T15:47:00Z">
              <w:rPr>
                <w:rStyle w:val="Hyperlink"/>
                <w:noProof/>
              </w:rPr>
            </w:rPrChange>
          </w:rPr>
          <w:fldChar w:fldCharType="separate"/>
        </w:r>
        <w:r w:rsidRPr="00E84B5E">
          <w:rPr>
            <w:rStyle w:val="Hyperlink"/>
            <w:rFonts w:ascii="Times New Roman" w:eastAsia="Times New Roman" w:hAnsi="Times New Roman" w:cs="Times New Roman"/>
            <w:b/>
            <w:bCs/>
            <w:noProof/>
            <w:color w:val="auto"/>
            <w:sz w:val="26"/>
            <w:szCs w:val="26"/>
            <w:lang w:eastAsia="en-GB"/>
            <w:rPrChange w:id="237" w:author="Ta Huong" w:date="2020-07-01T15:47:00Z">
              <w:rPr>
                <w:rStyle w:val="Hyperlink"/>
                <w:rFonts w:ascii="Times New Roman" w:eastAsia="Times New Roman" w:hAnsi="Times New Roman" w:cs="Times New Roman"/>
                <w:b/>
                <w:bCs/>
                <w:noProof/>
                <w:lang w:eastAsia="en-GB"/>
              </w:rPr>
            </w:rPrChange>
          </w:rPr>
          <w:t>2.1.</w:t>
        </w:r>
        <w:r w:rsidRPr="00E84B5E">
          <w:rPr>
            <w:rFonts w:ascii="Times New Roman" w:eastAsiaTheme="minorEastAsia" w:hAnsi="Times New Roman" w:cs="Times New Roman"/>
            <w:noProof/>
            <w:sz w:val="26"/>
            <w:szCs w:val="26"/>
            <w:lang w:bidi="ar-SA"/>
            <w:rPrChange w:id="238" w:author="Ta Huong" w:date="2020-07-01T15:47:00Z">
              <w:rPr>
                <w:rFonts w:eastAsiaTheme="minorEastAsia" w:cstheme="minorBidi"/>
                <w:noProof/>
                <w:sz w:val="22"/>
                <w:szCs w:val="22"/>
                <w:lang w:bidi="ar-SA"/>
              </w:rPr>
            </w:rPrChange>
          </w:rPr>
          <w:tab/>
        </w:r>
        <w:r w:rsidRPr="00E84B5E">
          <w:rPr>
            <w:rStyle w:val="Hyperlink"/>
            <w:rFonts w:ascii="Times New Roman" w:eastAsia="Times New Roman" w:hAnsi="Times New Roman" w:cs="Times New Roman"/>
            <w:b/>
            <w:bCs/>
            <w:noProof/>
            <w:color w:val="auto"/>
            <w:sz w:val="26"/>
            <w:szCs w:val="26"/>
            <w:lang w:eastAsia="en-GB"/>
            <w:rPrChange w:id="239" w:author="Ta Huong" w:date="2020-07-01T15:47:00Z">
              <w:rPr>
                <w:rStyle w:val="Hyperlink"/>
                <w:rFonts w:ascii="Times New Roman" w:eastAsia="Times New Roman" w:hAnsi="Times New Roman" w:cs="Times New Roman"/>
                <w:b/>
                <w:bCs/>
                <w:noProof/>
                <w:lang w:eastAsia="en-GB"/>
              </w:rPr>
            </w:rPrChange>
          </w:rPr>
          <w:t>ADO.NET</w:t>
        </w:r>
        <w:r w:rsidRPr="00E84B5E">
          <w:rPr>
            <w:rFonts w:ascii="Times New Roman" w:hAnsi="Times New Roman" w:cs="Times New Roman"/>
            <w:noProof/>
            <w:webHidden/>
            <w:sz w:val="26"/>
            <w:szCs w:val="26"/>
            <w:rPrChange w:id="240" w:author="Ta Huong" w:date="2020-07-01T15:47:00Z">
              <w:rPr>
                <w:noProof/>
                <w:webHidden/>
              </w:rPr>
            </w:rPrChange>
          </w:rPr>
          <w:tab/>
        </w:r>
        <w:r w:rsidRPr="00E84B5E">
          <w:rPr>
            <w:rFonts w:ascii="Times New Roman" w:hAnsi="Times New Roman" w:cs="Times New Roman"/>
            <w:noProof/>
            <w:webHidden/>
            <w:sz w:val="26"/>
            <w:szCs w:val="26"/>
            <w:rPrChange w:id="241" w:author="Ta Huong" w:date="2020-07-01T15:47:00Z">
              <w:rPr>
                <w:noProof/>
                <w:webHidden/>
              </w:rPr>
            </w:rPrChange>
          </w:rPr>
          <w:fldChar w:fldCharType="begin"/>
        </w:r>
        <w:r w:rsidRPr="00E84B5E">
          <w:rPr>
            <w:rFonts w:ascii="Times New Roman" w:hAnsi="Times New Roman" w:cs="Times New Roman"/>
            <w:noProof/>
            <w:webHidden/>
            <w:sz w:val="26"/>
            <w:szCs w:val="26"/>
            <w:rPrChange w:id="242" w:author="Ta Huong" w:date="2020-07-01T15:47:00Z">
              <w:rPr>
                <w:noProof/>
                <w:webHidden/>
              </w:rPr>
            </w:rPrChange>
          </w:rPr>
          <w:instrText xml:space="preserve"> PAGEREF _Toc44510878 \h </w:instrText>
        </w:r>
      </w:ins>
      <w:r w:rsidRPr="00E84B5E">
        <w:rPr>
          <w:rFonts w:ascii="Times New Roman" w:hAnsi="Times New Roman" w:cs="Times New Roman"/>
          <w:noProof/>
          <w:webHidden/>
          <w:sz w:val="26"/>
          <w:szCs w:val="26"/>
          <w:rPrChange w:id="243" w:author="Ta Huong" w:date="2020-07-01T15:47:00Z">
            <w:rPr>
              <w:rFonts w:ascii="Times New Roman" w:hAnsi="Times New Roman" w:cs="Times New Roman"/>
              <w:noProof/>
              <w:webHidden/>
              <w:sz w:val="26"/>
              <w:szCs w:val="26"/>
            </w:rPr>
          </w:rPrChange>
        </w:rPr>
      </w:r>
      <w:r w:rsidRPr="00E84B5E">
        <w:rPr>
          <w:rFonts w:ascii="Times New Roman" w:hAnsi="Times New Roman" w:cs="Times New Roman"/>
          <w:noProof/>
          <w:webHidden/>
          <w:sz w:val="26"/>
          <w:szCs w:val="26"/>
          <w:rPrChange w:id="244" w:author="Ta Huong" w:date="2020-07-01T15:47:00Z">
            <w:rPr>
              <w:noProof/>
              <w:webHidden/>
            </w:rPr>
          </w:rPrChange>
        </w:rPr>
        <w:fldChar w:fldCharType="separate"/>
      </w:r>
      <w:ins w:id="245" w:author="Ta Huong" w:date="2020-07-01T15:47:00Z">
        <w:r w:rsidRPr="00E84B5E">
          <w:rPr>
            <w:rFonts w:ascii="Times New Roman" w:hAnsi="Times New Roman" w:cs="Times New Roman"/>
            <w:noProof/>
            <w:webHidden/>
            <w:sz w:val="26"/>
            <w:szCs w:val="26"/>
            <w:rPrChange w:id="246" w:author="Ta Huong" w:date="2020-07-01T15:47:00Z">
              <w:rPr>
                <w:noProof/>
                <w:webHidden/>
              </w:rPr>
            </w:rPrChange>
          </w:rPr>
          <w:t>12</w:t>
        </w:r>
        <w:r w:rsidRPr="00E84B5E">
          <w:rPr>
            <w:rFonts w:ascii="Times New Roman" w:hAnsi="Times New Roman" w:cs="Times New Roman"/>
            <w:noProof/>
            <w:webHidden/>
            <w:sz w:val="26"/>
            <w:szCs w:val="26"/>
            <w:rPrChange w:id="247" w:author="Ta Huong" w:date="2020-07-01T15:47:00Z">
              <w:rPr>
                <w:noProof/>
                <w:webHidden/>
              </w:rPr>
            </w:rPrChange>
          </w:rPr>
          <w:fldChar w:fldCharType="end"/>
        </w:r>
        <w:r w:rsidRPr="00E84B5E">
          <w:rPr>
            <w:rStyle w:val="Hyperlink"/>
            <w:rFonts w:ascii="Times New Roman" w:hAnsi="Times New Roman" w:cs="Times New Roman"/>
            <w:noProof/>
            <w:color w:val="auto"/>
            <w:sz w:val="26"/>
            <w:szCs w:val="26"/>
            <w:rPrChange w:id="248" w:author="Ta Huong" w:date="2020-07-01T15:47:00Z">
              <w:rPr>
                <w:rStyle w:val="Hyperlink"/>
                <w:noProof/>
              </w:rPr>
            </w:rPrChange>
          </w:rPr>
          <w:fldChar w:fldCharType="end"/>
        </w:r>
      </w:ins>
    </w:p>
    <w:p w14:paraId="18ECDCEC" w14:textId="2A329B95" w:rsidR="00E84B5E" w:rsidRPr="00E84B5E" w:rsidRDefault="00E84B5E">
      <w:pPr>
        <w:pStyle w:val="TOC3"/>
        <w:tabs>
          <w:tab w:val="left" w:pos="880"/>
          <w:tab w:val="right" w:leader="dot" w:pos="9350"/>
        </w:tabs>
        <w:spacing w:line="240" w:lineRule="auto"/>
        <w:rPr>
          <w:ins w:id="249" w:author="Ta Huong" w:date="2020-07-01T15:47:00Z"/>
          <w:rFonts w:ascii="Times New Roman" w:eastAsiaTheme="minorEastAsia" w:hAnsi="Times New Roman" w:cs="Times New Roman"/>
          <w:noProof/>
          <w:sz w:val="26"/>
          <w:szCs w:val="26"/>
          <w:lang w:bidi="ar-SA"/>
          <w:rPrChange w:id="250" w:author="Ta Huong" w:date="2020-07-01T15:47:00Z">
            <w:rPr>
              <w:ins w:id="251" w:author="Ta Huong" w:date="2020-07-01T15:47:00Z"/>
              <w:rFonts w:eastAsiaTheme="minorEastAsia" w:cstheme="minorBidi"/>
              <w:noProof/>
              <w:sz w:val="22"/>
              <w:szCs w:val="22"/>
              <w:lang w:bidi="ar-SA"/>
            </w:rPr>
          </w:rPrChange>
        </w:rPr>
        <w:pPrChange w:id="252" w:author="Ta Huong" w:date="2020-07-01T15:47:00Z">
          <w:pPr>
            <w:pStyle w:val="TOC3"/>
            <w:tabs>
              <w:tab w:val="left" w:pos="880"/>
              <w:tab w:val="right" w:leader="dot" w:pos="9350"/>
            </w:tabs>
          </w:pPr>
        </w:pPrChange>
      </w:pPr>
      <w:ins w:id="253" w:author="Ta Huong" w:date="2020-07-01T15:47:00Z">
        <w:r w:rsidRPr="00E84B5E">
          <w:rPr>
            <w:rStyle w:val="Hyperlink"/>
            <w:rFonts w:ascii="Times New Roman" w:hAnsi="Times New Roman" w:cs="Times New Roman"/>
            <w:noProof/>
            <w:color w:val="auto"/>
            <w:sz w:val="26"/>
            <w:szCs w:val="26"/>
            <w:rPrChange w:id="254" w:author="Ta Huong" w:date="2020-07-01T15:47:00Z">
              <w:rPr>
                <w:rStyle w:val="Hyperlink"/>
                <w:noProof/>
              </w:rPr>
            </w:rPrChange>
          </w:rPr>
          <w:fldChar w:fldCharType="begin"/>
        </w:r>
        <w:r w:rsidRPr="00E84B5E">
          <w:rPr>
            <w:rStyle w:val="Hyperlink"/>
            <w:rFonts w:ascii="Times New Roman" w:hAnsi="Times New Roman" w:cs="Times New Roman"/>
            <w:noProof/>
            <w:color w:val="auto"/>
            <w:sz w:val="26"/>
            <w:szCs w:val="26"/>
            <w:rPrChange w:id="255" w:author="Ta Huong" w:date="2020-07-01T15:47:00Z">
              <w:rPr>
                <w:rStyle w:val="Hyperlink"/>
                <w:noProof/>
              </w:rPr>
            </w:rPrChange>
          </w:rPr>
          <w:instrText xml:space="preserve"> </w:instrText>
        </w:r>
        <w:r w:rsidRPr="00E84B5E">
          <w:rPr>
            <w:rFonts w:ascii="Times New Roman" w:hAnsi="Times New Roman" w:cs="Times New Roman"/>
            <w:noProof/>
            <w:sz w:val="26"/>
            <w:szCs w:val="26"/>
            <w:rPrChange w:id="256" w:author="Ta Huong" w:date="2020-07-01T15:47:00Z">
              <w:rPr>
                <w:noProof/>
              </w:rPr>
            </w:rPrChange>
          </w:rPr>
          <w:instrText>HYPERLINK \l "_Toc44510879"</w:instrText>
        </w:r>
        <w:r w:rsidRPr="00E84B5E">
          <w:rPr>
            <w:rStyle w:val="Hyperlink"/>
            <w:rFonts w:ascii="Times New Roman" w:hAnsi="Times New Roman" w:cs="Times New Roman"/>
            <w:noProof/>
            <w:color w:val="auto"/>
            <w:sz w:val="26"/>
            <w:szCs w:val="26"/>
            <w:rPrChange w:id="257" w:author="Ta Huong" w:date="2020-07-01T15:47:00Z">
              <w:rPr>
                <w:rStyle w:val="Hyperlink"/>
                <w:noProof/>
              </w:rPr>
            </w:rPrChange>
          </w:rPr>
          <w:instrText xml:space="preserve"> </w:instrText>
        </w:r>
        <w:r w:rsidRPr="00E84B5E">
          <w:rPr>
            <w:rStyle w:val="Hyperlink"/>
            <w:rFonts w:ascii="Times New Roman" w:hAnsi="Times New Roman" w:cs="Times New Roman"/>
            <w:noProof/>
            <w:color w:val="auto"/>
            <w:sz w:val="26"/>
            <w:szCs w:val="26"/>
            <w:rPrChange w:id="258" w:author="Ta Huong" w:date="2020-07-01T15:47:00Z">
              <w:rPr>
                <w:rStyle w:val="Hyperlink"/>
                <w:noProof/>
              </w:rPr>
            </w:rPrChange>
          </w:rPr>
          <w:fldChar w:fldCharType="separate"/>
        </w:r>
        <w:r w:rsidRPr="00E84B5E">
          <w:rPr>
            <w:rStyle w:val="Hyperlink"/>
            <w:rFonts w:ascii="Times New Roman" w:eastAsia="Times New Roman" w:hAnsi="Times New Roman" w:cs="Times New Roman"/>
            <w:b/>
            <w:bCs/>
            <w:noProof/>
            <w:color w:val="auto"/>
            <w:sz w:val="26"/>
            <w:szCs w:val="26"/>
            <w:lang w:eastAsia="en-GB"/>
            <w:rPrChange w:id="259" w:author="Ta Huong" w:date="2020-07-01T15:47:00Z">
              <w:rPr>
                <w:rStyle w:val="Hyperlink"/>
                <w:rFonts w:ascii="Times New Roman" w:eastAsia="Times New Roman" w:hAnsi="Times New Roman" w:cs="Times New Roman"/>
                <w:b/>
                <w:bCs/>
                <w:noProof/>
                <w:lang w:eastAsia="en-GB"/>
              </w:rPr>
            </w:rPrChange>
          </w:rPr>
          <w:t>2.2.</w:t>
        </w:r>
        <w:r w:rsidRPr="00E84B5E">
          <w:rPr>
            <w:rFonts w:ascii="Times New Roman" w:eastAsiaTheme="minorEastAsia" w:hAnsi="Times New Roman" w:cs="Times New Roman"/>
            <w:noProof/>
            <w:sz w:val="26"/>
            <w:szCs w:val="26"/>
            <w:lang w:bidi="ar-SA"/>
            <w:rPrChange w:id="260" w:author="Ta Huong" w:date="2020-07-01T15:47:00Z">
              <w:rPr>
                <w:rFonts w:eastAsiaTheme="minorEastAsia" w:cstheme="minorBidi"/>
                <w:noProof/>
                <w:sz w:val="22"/>
                <w:szCs w:val="22"/>
                <w:lang w:bidi="ar-SA"/>
              </w:rPr>
            </w:rPrChange>
          </w:rPr>
          <w:tab/>
        </w:r>
        <w:r w:rsidRPr="00E84B5E">
          <w:rPr>
            <w:rStyle w:val="Hyperlink"/>
            <w:rFonts w:ascii="Times New Roman" w:eastAsia="Times New Roman" w:hAnsi="Times New Roman" w:cs="Times New Roman"/>
            <w:b/>
            <w:bCs/>
            <w:noProof/>
            <w:color w:val="auto"/>
            <w:sz w:val="26"/>
            <w:szCs w:val="26"/>
            <w:lang w:eastAsia="en-GB"/>
            <w:rPrChange w:id="261" w:author="Ta Huong" w:date="2020-07-01T15:47:00Z">
              <w:rPr>
                <w:rStyle w:val="Hyperlink"/>
                <w:rFonts w:ascii="Times New Roman" w:eastAsia="Times New Roman" w:hAnsi="Times New Roman" w:cs="Times New Roman"/>
                <w:b/>
                <w:bCs/>
                <w:noProof/>
                <w:lang w:eastAsia="en-GB"/>
              </w:rPr>
            </w:rPrChange>
          </w:rPr>
          <w:t>LINQ to SQL</w:t>
        </w:r>
        <w:r w:rsidRPr="00E84B5E">
          <w:rPr>
            <w:rFonts w:ascii="Times New Roman" w:hAnsi="Times New Roman" w:cs="Times New Roman"/>
            <w:noProof/>
            <w:webHidden/>
            <w:sz w:val="26"/>
            <w:szCs w:val="26"/>
            <w:rPrChange w:id="262" w:author="Ta Huong" w:date="2020-07-01T15:47:00Z">
              <w:rPr>
                <w:noProof/>
                <w:webHidden/>
              </w:rPr>
            </w:rPrChange>
          </w:rPr>
          <w:tab/>
        </w:r>
        <w:r w:rsidRPr="00E84B5E">
          <w:rPr>
            <w:rFonts w:ascii="Times New Roman" w:hAnsi="Times New Roman" w:cs="Times New Roman"/>
            <w:noProof/>
            <w:webHidden/>
            <w:sz w:val="26"/>
            <w:szCs w:val="26"/>
            <w:rPrChange w:id="263" w:author="Ta Huong" w:date="2020-07-01T15:47:00Z">
              <w:rPr>
                <w:noProof/>
                <w:webHidden/>
              </w:rPr>
            </w:rPrChange>
          </w:rPr>
          <w:fldChar w:fldCharType="begin"/>
        </w:r>
        <w:r w:rsidRPr="00E84B5E">
          <w:rPr>
            <w:rFonts w:ascii="Times New Roman" w:hAnsi="Times New Roman" w:cs="Times New Roman"/>
            <w:noProof/>
            <w:webHidden/>
            <w:sz w:val="26"/>
            <w:szCs w:val="26"/>
            <w:rPrChange w:id="264" w:author="Ta Huong" w:date="2020-07-01T15:47:00Z">
              <w:rPr>
                <w:noProof/>
                <w:webHidden/>
              </w:rPr>
            </w:rPrChange>
          </w:rPr>
          <w:instrText xml:space="preserve"> PAGEREF _Toc44510879 \h </w:instrText>
        </w:r>
      </w:ins>
      <w:r w:rsidRPr="00E84B5E">
        <w:rPr>
          <w:rFonts w:ascii="Times New Roman" w:hAnsi="Times New Roman" w:cs="Times New Roman"/>
          <w:noProof/>
          <w:webHidden/>
          <w:sz w:val="26"/>
          <w:szCs w:val="26"/>
          <w:rPrChange w:id="265" w:author="Ta Huong" w:date="2020-07-01T15:47:00Z">
            <w:rPr>
              <w:rFonts w:ascii="Times New Roman" w:hAnsi="Times New Roman" w:cs="Times New Roman"/>
              <w:noProof/>
              <w:webHidden/>
              <w:sz w:val="26"/>
              <w:szCs w:val="26"/>
            </w:rPr>
          </w:rPrChange>
        </w:rPr>
      </w:r>
      <w:r w:rsidRPr="00E84B5E">
        <w:rPr>
          <w:rFonts w:ascii="Times New Roman" w:hAnsi="Times New Roman" w:cs="Times New Roman"/>
          <w:noProof/>
          <w:webHidden/>
          <w:sz w:val="26"/>
          <w:szCs w:val="26"/>
          <w:rPrChange w:id="266" w:author="Ta Huong" w:date="2020-07-01T15:47:00Z">
            <w:rPr>
              <w:noProof/>
              <w:webHidden/>
            </w:rPr>
          </w:rPrChange>
        </w:rPr>
        <w:fldChar w:fldCharType="separate"/>
      </w:r>
      <w:ins w:id="267" w:author="Ta Huong" w:date="2020-07-01T15:47:00Z">
        <w:r w:rsidRPr="00E84B5E">
          <w:rPr>
            <w:rFonts w:ascii="Times New Roman" w:hAnsi="Times New Roman" w:cs="Times New Roman"/>
            <w:noProof/>
            <w:webHidden/>
            <w:sz w:val="26"/>
            <w:szCs w:val="26"/>
            <w:rPrChange w:id="268" w:author="Ta Huong" w:date="2020-07-01T15:47:00Z">
              <w:rPr>
                <w:noProof/>
                <w:webHidden/>
              </w:rPr>
            </w:rPrChange>
          </w:rPr>
          <w:t>16</w:t>
        </w:r>
        <w:r w:rsidRPr="00E84B5E">
          <w:rPr>
            <w:rFonts w:ascii="Times New Roman" w:hAnsi="Times New Roman" w:cs="Times New Roman"/>
            <w:noProof/>
            <w:webHidden/>
            <w:sz w:val="26"/>
            <w:szCs w:val="26"/>
            <w:rPrChange w:id="269" w:author="Ta Huong" w:date="2020-07-01T15:47:00Z">
              <w:rPr>
                <w:noProof/>
                <w:webHidden/>
              </w:rPr>
            </w:rPrChange>
          </w:rPr>
          <w:fldChar w:fldCharType="end"/>
        </w:r>
        <w:r w:rsidRPr="00E84B5E">
          <w:rPr>
            <w:rStyle w:val="Hyperlink"/>
            <w:rFonts w:ascii="Times New Roman" w:hAnsi="Times New Roman" w:cs="Times New Roman"/>
            <w:noProof/>
            <w:color w:val="auto"/>
            <w:sz w:val="26"/>
            <w:szCs w:val="26"/>
            <w:rPrChange w:id="270" w:author="Ta Huong" w:date="2020-07-01T15:47:00Z">
              <w:rPr>
                <w:rStyle w:val="Hyperlink"/>
                <w:noProof/>
              </w:rPr>
            </w:rPrChange>
          </w:rPr>
          <w:fldChar w:fldCharType="end"/>
        </w:r>
      </w:ins>
    </w:p>
    <w:p w14:paraId="51E3F724" w14:textId="298CDBC5" w:rsidR="00E84B5E" w:rsidRPr="00E84B5E" w:rsidRDefault="00E84B5E">
      <w:pPr>
        <w:pStyle w:val="TOC2"/>
        <w:tabs>
          <w:tab w:val="left" w:pos="440"/>
          <w:tab w:val="right" w:leader="dot" w:pos="9350"/>
        </w:tabs>
        <w:spacing w:line="240" w:lineRule="auto"/>
        <w:rPr>
          <w:ins w:id="271" w:author="Ta Huong" w:date="2020-07-01T15:47:00Z"/>
          <w:rFonts w:ascii="Times New Roman" w:eastAsiaTheme="minorEastAsia" w:hAnsi="Times New Roman" w:cs="Times New Roman"/>
          <w:b w:val="0"/>
          <w:bCs w:val="0"/>
          <w:noProof/>
          <w:sz w:val="26"/>
          <w:szCs w:val="26"/>
          <w:lang w:bidi="ar-SA"/>
          <w:rPrChange w:id="272" w:author="Ta Huong" w:date="2020-07-01T15:47:00Z">
            <w:rPr>
              <w:ins w:id="273" w:author="Ta Huong" w:date="2020-07-01T15:47:00Z"/>
              <w:rFonts w:eastAsiaTheme="minorEastAsia" w:cstheme="minorBidi"/>
              <w:b w:val="0"/>
              <w:bCs w:val="0"/>
              <w:noProof/>
              <w:sz w:val="22"/>
              <w:szCs w:val="22"/>
              <w:lang w:bidi="ar-SA"/>
            </w:rPr>
          </w:rPrChange>
        </w:rPr>
        <w:pPrChange w:id="274" w:author="Ta Huong" w:date="2020-07-01T15:47:00Z">
          <w:pPr>
            <w:pStyle w:val="TOC2"/>
            <w:tabs>
              <w:tab w:val="left" w:pos="440"/>
              <w:tab w:val="right" w:leader="dot" w:pos="9350"/>
            </w:tabs>
          </w:pPr>
        </w:pPrChange>
      </w:pPr>
      <w:ins w:id="275" w:author="Ta Huong" w:date="2020-07-01T15:47:00Z">
        <w:r w:rsidRPr="00E84B5E">
          <w:rPr>
            <w:rStyle w:val="Hyperlink"/>
            <w:rFonts w:ascii="Times New Roman" w:hAnsi="Times New Roman" w:cs="Times New Roman"/>
            <w:noProof/>
            <w:color w:val="auto"/>
            <w:sz w:val="26"/>
            <w:szCs w:val="26"/>
            <w:rPrChange w:id="276" w:author="Ta Huong" w:date="2020-07-01T15:47:00Z">
              <w:rPr>
                <w:rStyle w:val="Hyperlink"/>
                <w:noProof/>
              </w:rPr>
            </w:rPrChange>
          </w:rPr>
          <w:fldChar w:fldCharType="begin"/>
        </w:r>
        <w:r w:rsidRPr="00E84B5E">
          <w:rPr>
            <w:rStyle w:val="Hyperlink"/>
            <w:rFonts w:ascii="Times New Roman" w:hAnsi="Times New Roman" w:cs="Times New Roman"/>
            <w:noProof/>
            <w:color w:val="auto"/>
            <w:sz w:val="26"/>
            <w:szCs w:val="26"/>
            <w:rPrChange w:id="277" w:author="Ta Huong" w:date="2020-07-01T15:47:00Z">
              <w:rPr>
                <w:rStyle w:val="Hyperlink"/>
                <w:noProof/>
              </w:rPr>
            </w:rPrChange>
          </w:rPr>
          <w:instrText xml:space="preserve"> </w:instrText>
        </w:r>
        <w:r w:rsidRPr="00E84B5E">
          <w:rPr>
            <w:rFonts w:ascii="Times New Roman" w:hAnsi="Times New Roman" w:cs="Times New Roman"/>
            <w:noProof/>
            <w:sz w:val="26"/>
            <w:szCs w:val="26"/>
            <w:rPrChange w:id="278" w:author="Ta Huong" w:date="2020-07-01T15:47:00Z">
              <w:rPr>
                <w:noProof/>
              </w:rPr>
            </w:rPrChange>
          </w:rPr>
          <w:instrText>HYPERLINK \l "_Toc44510880"</w:instrText>
        </w:r>
        <w:r w:rsidRPr="00E84B5E">
          <w:rPr>
            <w:rStyle w:val="Hyperlink"/>
            <w:rFonts w:ascii="Times New Roman" w:hAnsi="Times New Roman" w:cs="Times New Roman"/>
            <w:noProof/>
            <w:color w:val="auto"/>
            <w:sz w:val="26"/>
            <w:szCs w:val="26"/>
            <w:rPrChange w:id="279" w:author="Ta Huong" w:date="2020-07-01T15:47:00Z">
              <w:rPr>
                <w:rStyle w:val="Hyperlink"/>
                <w:noProof/>
              </w:rPr>
            </w:rPrChange>
          </w:rPr>
          <w:instrText xml:space="preserve"> </w:instrText>
        </w:r>
        <w:r w:rsidRPr="00E84B5E">
          <w:rPr>
            <w:rStyle w:val="Hyperlink"/>
            <w:rFonts w:ascii="Times New Roman" w:hAnsi="Times New Roman" w:cs="Times New Roman"/>
            <w:noProof/>
            <w:color w:val="auto"/>
            <w:sz w:val="26"/>
            <w:szCs w:val="26"/>
            <w:rPrChange w:id="280" w:author="Ta Huong" w:date="2020-07-01T15:47:00Z">
              <w:rPr>
                <w:rStyle w:val="Hyperlink"/>
                <w:noProof/>
              </w:rPr>
            </w:rPrChange>
          </w:rPr>
          <w:fldChar w:fldCharType="separate"/>
        </w:r>
        <w:r w:rsidRPr="00E84B5E">
          <w:rPr>
            <w:rStyle w:val="Hyperlink"/>
            <w:rFonts w:ascii="Times New Roman" w:eastAsia="Times New Roman" w:hAnsi="Times New Roman" w:cs="Times New Roman"/>
            <w:noProof/>
            <w:color w:val="auto"/>
            <w:sz w:val="26"/>
            <w:szCs w:val="26"/>
            <w:lang w:eastAsia="en-GB"/>
            <w:rPrChange w:id="281" w:author="Ta Huong" w:date="2020-07-01T15:47:00Z">
              <w:rPr>
                <w:rStyle w:val="Hyperlink"/>
                <w:rFonts w:ascii="Times New Roman" w:eastAsia="Times New Roman" w:hAnsi="Times New Roman" w:cs="Times New Roman"/>
                <w:noProof/>
                <w:color w:val="034990" w:themeColor="hyperlink" w:themeShade="BF"/>
                <w:lang w:eastAsia="en-GB"/>
              </w:rPr>
            </w:rPrChange>
          </w:rPr>
          <w:t>3.</w:t>
        </w:r>
        <w:r w:rsidRPr="00E84B5E">
          <w:rPr>
            <w:rFonts w:ascii="Times New Roman" w:eastAsiaTheme="minorEastAsia" w:hAnsi="Times New Roman" w:cs="Times New Roman"/>
            <w:b w:val="0"/>
            <w:bCs w:val="0"/>
            <w:noProof/>
            <w:sz w:val="26"/>
            <w:szCs w:val="26"/>
            <w:lang w:bidi="ar-SA"/>
            <w:rPrChange w:id="282" w:author="Ta Huong" w:date="2020-07-01T15:47:00Z">
              <w:rPr>
                <w:rFonts w:eastAsiaTheme="minorEastAsia" w:cstheme="minorBidi"/>
                <w:b w:val="0"/>
                <w:bCs w:val="0"/>
                <w:noProof/>
                <w:sz w:val="22"/>
                <w:szCs w:val="22"/>
                <w:lang w:bidi="ar-SA"/>
              </w:rPr>
            </w:rPrChange>
          </w:rPr>
          <w:tab/>
        </w:r>
        <w:r w:rsidRPr="00E84B5E">
          <w:rPr>
            <w:rStyle w:val="Hyperlink"/>
            <w:rFonts w:ascii="Times New Roman" w:eastAsia="Times New Roman" w:hAnsi="Times New Roman" w:cs="Times New Roman"/>
            <w:noProof/>
            <w:color w:val="auto"/>
            <w:sz w:val="26"/>
            <w:szCs w:val="26"/>
            <w:lang w:eastAsia="en-GB"/>
            <w:rPrChange w:id="283" w:author="Ta Huong" w:date="2020-07-01T15:47:00Z">
              <w:rPr>
                <w:rStyle w:val="Hyperlink"/>
                <w:rFonts w:ascii="Times New Roman" w:eastAsia="Times New Roman" w:hAnsi="Times New Roman" w:cs="Times New Roman"/>
                <w:noProof/>
                <w:color w:val="034990" w:themeColor="hyperlink" w:themeShade="BF"/>
                <w:lang w:eastAsia="en-GB"/>
              </w:rPr>
            </w:rPrChange>
          </w:rPr>
          <w:t>BL_Layer</w:t>
        </w:r>
        <w:r w:rsidRPr="00E84B5E">
          <w:rPr>
            <w:rFonts w:ascii="Times New Roman" w:hAnsi="Times New Roman" w:cs="Times New Roman"/>
            <w:noProof/>
            <w:webHidden/>
            <w:sz w:val="26"/>
            <w:szCs w:val="26"/>
            <w:rPrChange w:id="284" w:author="Ta Huong" w:date="2020-07-01T15:47:00Z">
              <w:rPr>
                <w:noProof/>
                <w:webHidden/>
              </w:rPr>
            </w:rPrChange>
          </w:rPr>
          <w:tab/>
        </w:r>
        <w:r w:rsidRPr="00E84B5E">
          <w:rPr>
            <w:rFonts w:ascii="Times New Roman" w:hAnsi="Times New Roman" w:cs="Times New Roman"/>
            <w:noProof/>
            <w:webHidden/>
            <w:sz w:val="26"/>
            <w:szCs w:val="26"/>
            <w:rPrChange w:id="285" w:author="Ta Huong" w:date="2020-07-01T15:47:00Z">
              <w:rPr>
                <w:noProof/>
                <w:webHidden/>
              </w:rPr>
            </w:rPrChange>
          </w:rPr>
          <w:fldChar w:fldCharType="begin"/>
        </w:r>
        <w:r w:rsidRPr="00E84B5E">
          <w:rPr>
            <w:rFonts w:ascii="Times New Roman" w:hAnsi="Times New Roman" w:cs="Times New Roman"/>
            <w:noProof/>
            <w:webHidden/>
            <w:sz w:val="26"/>
            <w:szCs w:val="26"/>
            <w:rPrChange w:id="286" w:author="Ta Huong" w:date="2020-07-01T15:47:00Z">
              <w:rPr>
                <w:noProof/>
                <w:webHidden/>
              </w:rPr>
            </w:rPrChange>
          </w:rPr>
          <w:instrText xml:space="preserve"> PAGEREF _Toc44510880 \h </w:instrText>
        </w:r>
      </w:ins>
      <w:r w:rsidRPr="00E84B5E">
        <w:rPr>
          <w:rFonts w:ascii="Times New Roman" w:hAnsi="Times New Roman" w:cs="Times New Roman"/>
          <w:noProof/>
          <w:webHidden/>
          <w:sz w:val="26"/>
          <w:szCs w:val="26"/>
          <w:rPrChange w:id="287" w:author="Ta Huong" w:date="2020-07-01T15:47:00Z">
            <w:rPr>
              <w:rFonts w:ascii="Times New Roman" w:hAnsi="Times New Roman" w:cs="Times New Roman"/>
              <w:noProof/>
              <w:webHidden/>
              <w:sz w:val="26"/>
              <w:szCs w:val="26"/>
            </w:rPr>
          </w:rPrChange>
        </w:rPr>
      </w:r>
      <w:r w:rsidRPr="00E84B5E">
        <w:rPr>
          <w:rFonts w:ascii="Times New Roman" w:hAnsi="Times New Roman" w:cs="Times New Roman"/>
          <w:noProof/>
          <w:webHidden/>
          <w:sz w:val="26"/>
          <w:szCs w:val="26"/>
          <w:rPrChange w:id="288" w:author="Ta Huong" w:date="2020-07-01T15:47:00Z">
            <w:rPr>
              <w:noProof/>
              <w:webHidden/>
            </w:rPr>
          </w:rPrChange>
        </w:rPr>
        <w:fldChar w:fldCharType="separate"/>
      </w:r>
      <w:ins w:id="289" w:author="Ta Huong" w:date="2020-07-01T15:47:00Z">
        <w:r w:rsidRPr="00E84B5E">
          <w:rPr>
            <w:rFonts w:ascii="Times New Roman" w:hAnsi="Times New Roman" w:cs="Times New Roman"/>
            <w:noProof/>
            <w:webHidden/>
            <w:sz w:val="26"/>
            <w:szCs w:val="26"/>
            <w:rPrChange w:id="290" w:author="Ta Huong" w:date="2020-07-01T15:47:00Z">
              <w:rPr>
                <w:noProof/>
                <w:webHidden/>
              </w:rPr>
            </w:rPrChange>
          </w:rPr>
          <w:t>17</w:t>
        </w:r>
        <w:r w:rsidRPr="00E84B5E">
          <w:rPr>
            <w:rFonts w:ascii="Times New Roman" w:hAnsi="Times New Roman" w:cs="Times New Roman"/>
            <w:noProof/>
            <w:webHidden/>
            <w:sz w:val="26"/>
            <w:szCs w:val="26"/>
            <w:rPrChange w:id="291" w:author="Ta Huong" w:date="2020-07-01T15:47:00Z">
              <w:rPr>
                <w:noProof/>
                <w:webHidden/>
              </w:rPr>
            </w:rPrChange>
          </w:rPr>
          <w:fldChar w:fldCharType="end"/>
        </w:r>
        <w:r w:rsidRPr="00E84B5E">
          <w:rPr>
            <w:rStyle w:val="Hyperlink"/>
            <w:rFonts w:ascii="Times New Roman" w:hAnsi="Times New Roman" w:cs="Times New Roman"/>
            <w:noProof/>
            <w:color w:val="auto"/>
            <w:sz w:val="26"/>
            <w:szCs w:val="26"/>
            <w:rPrChange w:id="292" w:author="Ta Huong" w:date="2020-07-01T15:47:00Z">
              <w:rPr>
                <w:rStyle w:val="Hyperlink"/>
                <w:noProof/>
              </w:rPr>
            </w:rPrChange>
          </w:rPr>
          <w:fldChar w:fldCharType="end"/>
        </w:r>
      </w:ins>
    </w:p>
    <w:p w14:paraId="318CFCC4" w14:textId="225D3B07" w:rsidR="00E84B5E" w:rsidRPr="00E84B5E" w:rsidRDefault="00E84B5E">
      <w:pPr>
        <w:pStyle w:val="TOC3"/>
        <w:tabs>
          <w:tab w:val="left" w:pos="880"/>
          <w:tab w:val="right" w:leader="dot" w:pos="9350"/>
        </w:tabs>
        <w:spacing w:line="240" w:lineRule="auto"/>
        <w:rPr>
          <w:ins w:id="293" w:author="Ta Huong" w:date="2020-07-01T15:47:00Z"/>
          <w:rFonts w:ascii="Times New Roman" w:eastAsiaTheme="minorEastAsia" w:hAnsi="Times New Roman" w:cs="Times New Roman"/>
          <w:noProof/>
          <w:sz w:val="26"/>
          <w:szCs w:val="26"/>
          <w:lang w:bidi="ar-SA"/>
          <w:rPrChange w:id="294" w:author="Ta Huong" w:date="2020-07-01T15:47:00Z">
            <w:rPr>
              <w:ins w:id="295" w:author="Ta Huong" w:date="2020-07-01T15:47:00Z"/>
              <w:rFonts w:eastAsiaTheme="minorEastAsia" w:cstheme="minorBidi"/>
              <w:noProof/>
              <w:sz w:val="22"/>
              <w:szCs w:val="22"/>
              <w:lang w:bidi="ar-SA"/>
            </w:rPr>
          </w:rPrChange>
        </w:rPr>
        <w:pPrChange w:id="296" w:author="Ta Huong" w:date="2020-07-01T15:47:00Z">
          <w:pPr>
            <w:pStyle w:val="TOC3"/>
            <w:tabs>
              <w:tab w:val="left" w:pos="880"/>
              <w:tab w:val="right" w:leader="dot" w:pos="9350"/>
            </w:tabs>
          </w:pPr>
        </w:pPrChange>
      </w:pPr>
      <w:ins w:id="297" w:author="Ta Huong" w:date="2020-07-01T15:47:00Z">
        <w:r w:rsidRPr="00E84B5E">
          <w:rPr>
            <w:rStyle w:val="Hyperlink"/>
            <w:rFonts w:ascii="Times New Roman" w:hAnsi="Times New Roman" w:cs="Times New Roman"/>
            <w:noProof/>
            <w:color w:val="auto"/>
            <w:sz w:val="26"/>
            <w:szCs w:val="26"/>
            <w:rPrChange w:id="298" w:author="Ta Huong" w:date="2020-07-01T15:47:00Z">
              <w:rPr>
                <w:rStyle w:val="Hyperlink"/>
                <w:noProof/>
              </w:rPr>
            </w:rPrChange>
          </w:rPr>
          <w:fldChar w:fldCharType="begin"/>
        </w:r>
        <w:r w:rsidRPr="00E84B5E">
          <w:rPr>
            <w:rStyle w:val="Hyperlink"/>
            <w:rFonts w:ascii="Times New Roman" w:hAnsi="Times New Roman" w:cs="Times New Roman"/>
            <w:noProof/>
            <w:color w:val="auto"/>
            <w:sz w:val="26"/>
            <w:szCs w:val="26"/>
            <w:rPrChange w:id="299" w:author="Ta Huong" w:date="2020-07-01T15:47:00Z">
              <w:rPr>
                <w:rStyle w:val="Hyperlink"/>
                <w:noProof/>
              </w:rPr>
            </w:rPrChange>
          </w:rPr>
          <w:instrText xml:space="preserve"> </w:instrText>
        </w:r>
        <w:r w:rsidRPr="00E84B5E">
          <w:rPr>
            <w:rFonts w:ascii="Times New Roman" w:hAnsi="Times New Roman" w:cs="Times New Roman"/>
            <w:noProof/>
            <w:sz w:val="26"/>
            <w:szCs w:val="26"/>
            <w:rPrChange w:id="300" w:author="Ta Huong" w:date="2020-07-01T15:47:00Z">
              <w:rPr>
                <w:noProof/>
              </w:rPr>
            </w:rPrChange>
          </w:rPr>
          <w:instrText>HYPERLINK \l "_Toc44510881"</w:instrText>
        </w:r>
        <w:r w:rsidRPr="00E84B5E">
          <w:rPr>
            <w:rStyle w:val="Hyperlink"/>
            <w:rFonts w:ascii="Times New Roman" w:hAnsi="Times New Roman" w:cs="Times New Roman"/>
            <w:noProof/>
            <w:color w:val="auto"/>
            <w:sz w:val="26"/>
            <w:szCs w:val="26"/>
            <w:rPrChange w:id="301" w:author="Ta Huong" w:date="2020-07-01T15:47:00Z">
              <w:rPr>
                <w:rStyle w:val="Hyperlink"/>
                <w:noProof/>
              </w:rPr>
            </w:rPrChange>
          </w:rPr>
          <w:instrText xml:space="preserve"> </w:instrText>
        </w:r>
        <w:r w:rsidRPr="00E84B5E">
          <w:rPr>
            <w:rStyle w:val="Hyperlink"/>
            <w:rFonts w:ascii="Times New Roman" w:hAnsi="Times New Roman" w:cs="Times New Roman"/>
            <w:noProof/>
            <w:color w:val="auto"/>
            <w:sz w:val="26"/>
            <w:szCs w:val="26"/>
            <w:rPrChange w:id="302" w:author="Ta Huong" w:date="2020-07-01T15:47:00Z">
              <w:rPr>
                <w:rStyle w:val="Hyperlink"/>
                <w:noProof/>
              </w:rPr>
            </w:rPrChange>
          </w:rPr>
          <w:fldChar w:fldCharType="separate"/>
        </w:r>
        <w:r w:rsidRPr="00E84B5E">
          <w:rPr>
            <w:rStyle w:val="Hyperlink"/>
            <w:rFonts w:ascii="Times New Roman" w:eastAsia="Times New Roman" w:hAnsi="Times New Roman" w:cs="Times New Roman"/>
            <w:b/>
            <w:bCs/>
            <w:noProof/>
            <w:color w:val="auto"/>
            <w:sz w:val="26"/>
            <w:szCs w:val="26"/>
            <w:lang w:eastAsia="en-GB"/>
            <w:rPrChange w:id="303" w:author="Ta Huong" w:date="2020-07-01T15:47:00Z">
              <w:rPr>
                <w:rStyle w:val="Hyperlink"/>
                <w:rFonts w:ascii="Times New Roman" w:eastAsia="Times New Roman" w:hAnsi="Times New Roman" w:cs="Times New Roman"/>
                <w:b/>
                <w:bCs/>
                <w:noProof/>
                <w:lang w:eastAsia="en-GB"/>
              </w:rPr>
            </w:rPrChange>
          </w:rPr>
          <w:t>3.1.</w:t>
        </w:r>
        <w:r w:rsidRPr="00E84B5E">
          <w:rPr>
            <w:rFonts w:ascii="Times New Roman" w:eastAsiaTheme="minorEastAsia" w:hAnsi="Times New Roman" w:cs="Times New Roman"/>
            <w:noProof/>
            <w:sz w:val="26"/>
            <w:szCs w:val="26"/>
            <w:lang w:bidi="ar-SA"/>
            <w:rPrChange w:id="304" w:author="Ta Huong" w:date="2020-07-01T15:47:00Z">
              <w:rPr>
                <w:rFonts w:eastAsiaTheme="minorEastAsia" w:cstheme="minorBidi"/>
                <w:noProof/>
                <w:sz w:val="22"/>
                <w:szCs w:val="22"/>
                <w:lang w:bidi="ar-SA"/>
              </w:rPr>
            </w:rPrChange>
          </w:rPr>
          <w:tab/>
        </w:r>
        <w:r w:rsidRPr="00E84B5E">
          <w:rPr>
            <w:rStyle w:val="Hyperlink"/>
            <w:rFonts w:ascii="Times New Roman" w:eastAsia="Times New Roman" w:hAnsi="Times New Roman" w:cs="Times New Roman"/>
            <w:b/>
            <w:bCs/>
            <w:noProof/>
            <w:color w:val="auto"/>
            <w:sz w:val="26"/>
            <w:szCs w:val="26"/>
            <w:lang w:eastAsia="en-GB"/>
            <w:rPrChange w:id="305" w:author="Ta Huong" w:date="2020-07-01T15:47:00Z">
              <w:rPr>
                <w:rStyle w:val="Hyperlink"/>
                <w:rFonts w:ascii="Times New Roman" w:eastAsia="Times New Roman" w:hAnsi="Times New Roman" w:cs="Times New Roman"/>
                <w:b/>
                <w:bCs/>
                <w:noProof/>
                <w:lang w:eastAsia="en-GB"/>
              </w:rPr>
            </w:rPrChange>
          </w:rPr>
          <w:t>ADO.NET</w:t>
        </w:r>
        <w:r w:rsidRPr="00E84B5E">
          <w:rPr>
            <w:rFonts w:ascii="Times New Roman" w:hAnsi="Times New Roman" w:cs="Times New Roman"/>
            <w:noProof/>
            <w:webHidden/>
            <w:sz w:val="26"/>
            <w:szCs w:val="26"/>
            <w:rPrChange w:id="306" w:author="Ta Huong" w:date="2020-07-01T15:47:00Z">
              <w:rPr>
                <w:noProof/>
                <w:webHidden/>
              </w:rPr>
            </w:rPrChange>
          </w:rPr>
          <w:tab/>
        </w:r>
        <w:r w:rsidRPr="00E84B5E">
          <w:rPr>
            <w:rFonts w:ascii="Times New Roman" w:hAnsi="Times New Roman" w:cs="Times New Roman"/>
            <w:noProof/>
            <w:webHidden/>
            <w:sz w:val="26"/>
            <w:szCs w:val="26"/>
            <w:rPrChange w:id="307" w:author="Ta Huong" w:date="2020-07-01T15:47:00Z">
              <w:rPr>
                <w:noProof/>
                <w:webHidden/>
              </w:rPr>
            </w:rPrChange>
          </w:rPr>
          <w:fldChar w:fldCharType="begin"/>
        </w:r>
        <w:r w:rsidRPr="00E84B5E">
          <w:rPr>
            <w:rFonts w:ascii="Times New Roman" w:hAnsi="Times New Roman" w:cs="Times New Roman"/>
            <w:noProof/>
            <w:webHidden/>
            <w:sz w:val="26"/>
            <w:szCs w:val="26"/>
            <w:rPrChange w:id="308" w:author="Ta Huong" w:date="2020-07-01T15:47:00Z">
              <w:rPr>
                <w:noProof/>
                <w:webHidden/>
              </w:rPr>
            </w:rPrChange>
          </w:rPr>
          <w:instrText xml:space="preserve"> PAGEREF _Toc44510881 \h </w:instrText>
        </w:r>
      </w:ins>
      <w:r w:rsidRPr="00E84B5E">
        <w:rPr>
          <w:rFonts w:ascii="Times New Roman" w:hAnsi="Times New Roman" w:cs="Times New Roman"/>
          <w:noProof/>
          <w:webHidden/>
          <w:sz w:val="26"/>
          <w:szCs w:val="26"/>
          <w:rPrChange w:id="309" w:author="Ta Huong" w:date="2020-07-01T15:47:00Z">
            <w:rPr>
              <w:rFonts w:ascii="Times New Roman" w:hAnsi="Times New Roman" w:cs="Times New Roman"/>
              <w:noProof/>
              <w:webHidden/>
              <w:sz w:val="26"/>
              <w:szCs w:val="26"/>
            </w:rPr>
          </w:rPrChange>
        </w:rPr>
      </w:r>
      <w:r w:rsidRPr="00E84B5E">
        <w:rPr>
          <w:rFonts w:ascii="Times New Roman" w:hAnsi="Times New Roman" w:cs="Times New Roman"/>
          <w:noProof/>
          <w:webHidden/>
          <w:sz w:val="26"/>
          <w:szCs w:val="26"/>
          <w:rPrChange w:id="310" w:author="Ta Huong" w:date="2020-07-01T15:47:00Z">
            <w:rPr>
              <w:noProof/>
              <w:webHidden/>
            </w:rPr>
          </w:rPrChange>
        </w:rPr>
        <w:fldChar w:fldCharType="separate"/>
      </w:r>
      <w:ins w:id="311" w:author="Ta Huong" w:date="2020-07-01T15:47:00Z">
        <w:r w:rsidRPr="00E84B5E">
          <w:rPr>
            <w:rFonts w:ascii="Times New Roman" w:hAnsi="Times New Roman" w:cs="Times New Roman"/>
            <w:noProof/>
            <w:webHidden/>
            <w:sz w:val="26"/>
            <w:szCs w:val="26"/>
            <w:rPrChange w:id="312" w:author="Ta Huong" w:date="2020-07-01T15:47:00Z">
              <w:rPr>
                <w:noProof/>
                <w:webHidden/>
              </w:rPr>
            </w:rPrChange>
          </w:rPr>
          <w:t>17</w:t>
        </w:r>
        <w:r w:rsidRPr="00E84B5E">
          <w:rPr>
            <w:rFonts w:ascii="Times New Roman" w:hAnsi="Times New Roman" w:cs="Times New Roman"/>
            <w:noProof/>
            <w:webHidden/>
            <w:sz w:val="26"/>
            <w:szCs w:val="26"/>
            <w:rPrChange w:id="313" w:author="Ta Huong" w:date="2020-07-01T15:47:00Z">
              <w:rPr>
                <w:noProof/>
                <w:webHidden/>
              </w:rPr>
            </w:rPrChange>
          </w:rPr>
          <w:fldChar w:fldCharType="end"/>
        </w:r>
        <w:r w:rsidRPr="00E84B5E">
          <w:rPr>
            <w:rStyle w:val="Hyperlink"/>
            <w:rFonts w:ascii="Times New Roman" w:hAnsi="Times New Roman" w:cs="Times New Roman"/>
            <w:noProof/>
            <w:color w:val="auto"/>
            <w:sz w:val="26"/>
            <w:szCs w:val="26"/>
            <w:rPrChange w:id="314" w:author="Ta Huong" w:date="2020-07-01T15:47:00Z">
              <w:rPr>
                <w:rStyle w:val="Hyperlink"/>
                <w:noProof/>
              </w:rPr>
            </w:rPrChange>
          </w:rPr>
          <w:fldChar w:fldCharType="end"/>
        </w:r>
      </w:ins>
    </w:p>
    <w:p w14:paraId="08C9B922" w14:textId="4DFEA220" w:rsidR="00E84B5E" w:rsidRPr="00E84B5E" w:rsidRDefault="00E84B5E">
      <w:pPr>
        <w:pStyle w:val="TOC3"/>
        <w:tabs>
          <w:tab w:val="left" w:pos="880"/>
          <w:tab w:val="right" w:leader="dot" w:pos="9350"/>
        </w:tabs>
        <w:spacing w:line="240" w:lineRule="auto"/>
        <w:rPr>
          <w:ins w:id="315" w:author="Ta Huong" w:date="2020-07-01T15:47:00Z"/>
          <w:rFonts w:ascii="Times New Roman" w:eastAsiaTheme="minorEastAsia" w:hAnsi="Times New Roman" w:cs="Times New Roman"/>
          <w:noProof/>
          <w:sz w:val="26"/>
          <w:szCs w:val="26"/>
          <w:lang w:bidi="ar-SA"/>
          <w:rPrChange w:id="316" w:author="Ta Huong" w:date="2020-07-01T15:47:00Z">
            <w:rPr>
              <w:ins w:id="317" w:author="Ta Huong" w:date="2020-07-01T15:47:00Z"/>
              <w:rFonts w:eastAsiaTheme="minorEastAsia" w:cstheme="minorBidi"/>
              <w:noProof/>
              <w:sz w:val="22"/>
              <w:szCs w:val="22"/>
              <w:lang w:bidi="ar-SA"/>
            </w:rPr>
          </w:rPrChange>
        </w:rPr>
        <w:pPrChange w:id="318" w:author="Ta Huong" w:date="2020-07-01T15:47:00Z">
          <w:pPr>
            <w:pStyle w:val="TOC3"/>
            <w:tabs>
              <w:tab w:val="left" w:pos="880"/>
              <w:tab w:val="right" w:leader="dot" w:pos="9350"/>
            </w:tabs>
          </w:pPr>
        </w:pPrChange>
      </w:pPr>
      <w:ins w:id="319" w:author="Ta Huong" w:date="2020-07-01T15:47:00Z">
        <w:r w:rsidRPr="00E84B5E">
          <w:rPr>
            <w:rStyle w:val="Hyperlink"/>
            <w:rFonts w:ascii="Times New Roman" w:hAnsi="Times New Roman" w:cs="Times New Roman"/>
            <w:noProof/>
            <w:color w:val="auto"/>
            <w:sz w:val="26"/>
            <w:szCs w:val="26"/>
            <w:rPrChange w:id="320" w:author="Ta Huong" w:date="2020-07-01T15:47:00Z">
              <w:rPr>
                <w:rStyle w:val="Hyperlink"/>
                <w:noProof/>
              </w:rPr>
            </w:rPrChange>
          </w:rPr>
          <w:fldChar w:fldCharType="begin"/>
        </w:r>
        <w:r w:rsidRPr="00E84B5E">
          <w:rPr>
            <w:rStyle w:val="Hyperlink"/>
            <w:rFonts w:ascii="Times New Roman" w:hAnsi="Times New Roman" w:cs="Times New Roman"/>
            <w:noProof/>
            <w:color w:val="auto"/>
            <w:sz w:val="26"/>
            <w:szCs w:val="26"/>
            <w:rPrChange w:id="321" w:author="Ta Huong" w:date="2020-07-01T15:47:00Z">
              <w:rPr>
                <w:rStyle w:val="Hyperlink"/>
                <w:noProof/>
              </w:rPr>
            </w:rPrChange>
          </w:rPr>
          <w:instrText xml:space="preserve"> </w:instrText>
        </w:r>
        <w:r w:rsidRPr="00E84B5E">
          <w:rPr>
            <w:rFonts w:ascii="Times New Roman" w:hAnsi="Times New Roman" w:cs="Times New Roman"/>
            <w:noProof/>
            <w:sz w:val="26"/>
            <w:szCs w:val="26"/>
            <w:rPrChange w:id="322" w:author="Ta Huong" w:date="2020-07-01T15:47:00Z">
              <w:rPr>
                <w:noProof/>
              </w:rPr>
            </w:rPrChange>
          </w:rPr>
          <w:instrText>HYPERLINK \l "_Toc44510882"</w:instrText>
        </w:r>
        <w:r w:rsidRPr="00E84B5E">
          <w:rPr>
            <w:rStyle w:val="Hyperlink"/>
            <w:rFonts w:ascii="Times New Roman" w:hAnsi="Times New Roman" w:cs="Times New Roman"/>
            <w:noProof/>
            <w:color w:val="auto"/>
            <w:sz w:val="26"/>
            <w:szCs w:val="26"/>
            <w:rPrChange w:id="323" w:author="Ta Huong" w:date="2020-07-01T15:47:00Z">
              <w:rPr>
                <w:rStyle w:val="Hyperlink"/>
                <w:noProof/>
              </w:rPr>
            </w:rPrChange>
          </w:rPr>
          <w:instrText xml:space="preserve"> </w:instrText>
        </w:r>
        <w:r w:rsidRPr="00E84B5E">
          <w:rPr>
            <w:rStyle w:val="Hyperlink"/>
            <w:rFonts w:ascii="Times New Roman" w:hAnsi="Times New Roman" w:cs="Times New Roman"/>
            <w:noProof/>
            <w:color w:val="auto"/>
            <w:sz w:val="26"/>
            <w:szCs w:val="26"/>
            <w:rPrChange w:id="324" w:author="Ta Huong" w:date="2020-07-01T15:47:00Z">
              <w:rPr>
                <w:rStyle w:val="Hyperlink"/>
                <w:noProof/>
              </w:rPr>
            </w:rPrChange>
          </w:rPr>
          <w:fldChar w:fldCharType="separate"/>
        </w:r>
        <w:r w:rsidRPr="00E84B5E">
          <w:rPr>
            <w:rStyle w:val="Hyperlink"/>
            <w:rFonts w:ascii="Times New Roman" w:hAnsi="Times New Roman" w:cs="Times New Roman"/>
            <w:b/>
            <w:bCs/>
            <w:noProof/>
            <w:color w:val="auto"/>
            <w:sz w:val="26"/>
            <w:szCs w:val="26"/>
            <w:rPrChange w:id="325" w:author="Ta Huong" w:date="2020-07-01T15:47:00Z">
              <w:rPr>
                <w:rStyle w:val="Hyperlink"/>
                <w:rFonts w:ascii="Times New Roman" w:hAnsi="Times New Roman" w:cs="Times New Roman"/>
                <w:b/>
                <w:bCs/>
                <w:noProof/>
              </w:rPr>
            </w:rPrChange>
          </w:rPr>
          <w:t>3.2.</w:t>
        </w:r>
        <w:r w:rsidRPr="00E84B5E">
          <w:rPr>
            <w:rFonts w:ascii="Times New Roman" w:eastAsiaTheme="minorEastAsia" w:hAnsi="Times New Roman" w:cs="Times New Roman"/>
            <w:noProof/>
            <w:sz w:val="26"/>
            <w:szCs w:val="26"/>
            <w:lang w:bidi="ar-SA"/>
            <w:rPrChange w:id="326" w:author="Ta Huong" w:date="2020-07-01T15:47:00Z">
              <w:rPr>
                <w:rFonts w:eastAsiaTheme="minorEastAsia" w:cstheme="minorBidi"/>
                <w:noProof/>
                <w:sz w:val="22"/>
                <w:szCs w:val="22"/>
                <w:lang w:bidi="ar-SA"/>
              </w:rPr>
            </w:rPrChange>
          </w:rPr>
          <w:tab/>
        </w:r>
        <w:r w:rsidRPr="00E84B5E">
          <w:rPr>
            <w:rStyle w:val="Hyperlink"/>
            <w:rFonts w:ascii="Times New Roman" w:hAnsi="Times New Roman" w:cs="Times New Roman"/>
            <w:b/>
            <w:bCs/>
            <w:noProof/>
            <w:color w:val="auto"/>
            <w:sz w:val="26"/>
            <w:szCs w:val="26"/>
            <w:rPrChange w:id="327" w:author="Ta Huong" w:date="2020-07-01T15:47:00Z">
              <w:rPr>
                <w:rStyle w:val="Hyperlink"/>
                <w:rFonts w:ascii="Times New Roman" w:hAnsi="Times New Roman" w:cs="Times New Roman"/>
                <w:b/>
                <w:bCs/>
                <w:noProof/>
              </w:rPr>
            </w:rPrChange>
          </w:rPr>
          <w:t>LINQ to SQL</w:t>
        </w:r>
        <w:r w:rsidRPr="00E84B5E">
          <w:rPr>
            <w:rFonts w:ascii="Times New Roman" w:hAnsi="Times New Roman" w:cs="Times New Roman"/>
            <w:noProof/>
            <w:webHidden/>
            <w:sz w:val="26"/>
            <w:szCs w:val="26"/>
            <w:rPrChange w:id="328" w:author="Ta Huong" w:date="2020-07-01T15:47:00Z">
              <w:rPr>
                <w:noProof/>
                <w:webHidden/>
              </w:rPr>
            </w:rPrChange>
          </w:rPr>
          <w:tab/>
        </w:r>
        <w:r w:rsidRPr="00E84B5E">
          <w:rPr>
            <w:rFonts w:ascii="Times New Roman" w:hAnsi="Times New Roman" w:cs="Times New Roman"/>
            <w:noProof/>
            <w:webHidden/>
            <w:sz w:val="26"/>
            <w:szCs w:val="26"/>
            <w:rPrChange w:id="329" w:author="Ta Huong" w:date="2020-07-01T15:47:00Z">
              <w:rPr>
                <w:noProof/>
                <w:webHidden/>
              </w:rPr>
            </w:rPrChange>
          </w:rPr>
          <w:fldChar w:fldCharType="begin"/>
        </w:r>
        <w:r w:rsidRPr="00E84B5E">
          <w:rPr>
            <w:rFonts w:ascii="Times New Roman" w:hAnsi="Times New Roman" w:cs="Times New Roman"/>
            <w:noProof/>
            <w:webHidden/>
            <w:sz w:val="26"/>
            <w:szCs w:val="26"/>
            <w:rPrChange w:id="330" w:author="Ta Huong" w:date="2020-07-01T15:47:00Z">
              <w:rPr>
                <w:noProof/>
                <w:webHidden/>
              </w:rPr>
            </w:rPrChange>
          </w:rPr>
          <w:instrText xml:space="preserve"> PAGEREF _Toc44510882 \h </w:instrText>
        </w:r>
      </w:ins>
      <w:r w:rsidRPr="00E84B5E">
        <w:rPr>
          <w:rFonts w:ascii="Times New Roman" w:hAnsi="Times New Roman" w:cs="Times New Roman"/>
          <w:noProof/>
          <w:webHidden/>
          <w:sz w:val="26"/>
          <w:szCs w:val="26"/>
          <w:rPrChange w:id="331" w:author="Ta Huong" w:date="2020-07-01T15:47:00Z">
            <w:rPr>
              <w:rFonts w:ascii="Times New Roman" w:hAnsi="Times New Roman" w:cs="Times New Roman"/>
              <w:noProof/>
              <w:webHidden/>
              <w:sz w:val="26"/>
              <w:szCs w:val="26"/>
            </w:rPr>
          </w:rPrChange>
        </w:rPr>
      </w:r>
      <w:r w:rsidRPr="00E84B5E">
        <w:rPr>
          <w:rFonts w:ascii="Times New Roman" w:hAnsi="Times New Roman" w:cs="Times New Roman"/>
          <w:noProof/>
          <w:webHidden/>
          <w:sz w:val="26"/>
          <w:szCs w:val="26"/>
          <w:rPrChange w:id="332" w:author="Ta Huong" w:date="2020-07-01T15:47:00Z">
            <w:rPr>
              <w:noProof/>
              <w:webHidden/>
            </w:rPr>
          </w:rPrChange>
        </w:rPr>
        <w:fldChar w:fldCharType="separate"/>
      </w:r>
      <w:ins w:id="333" w:author="Ta Huong" w:date="2020-07-01T15:47:00Z">
        <w:r w:rsidRPr="00E84B5E">
          <w:rPr>
            <w:rFonts w:ascii="Times New Roman" w:hAnsi="Times New Roman" w:cs="Times New Roman"/>
            <w:noProof/>
            <w:webHidden/>
            <w:sz w:val="26"/>
            <w:szCs w:val="26"/>
            <w:rPrChange w:id="334" w:author="Ta Huong" w:date="2020-07-01T15:47:00Z">
              <w:rPr>
                <w:noProof/>
                <w:webHidden/>
              </w:rPr>
            </w:rPrChange>
          </w:rPr>
          <w:t>21</w:t>
        </w:r>
        <w:r w:rsidRPr="00E84B5E">
          <w:rPr>
            <w:rFonts w:ascii="Times New Roman" w:hAnsi="Times New Roman" w:cs="Times New Roman"/>
            <w:noProof/>
            <w:webHidden/>
            <w:sz w:val="26"/>
            <w:szCs w:val="26"/>
            <w:rPrChange w:id="335" w:author="Ta Huong" w:date="2020-07-01T15:47:00Z">
              <w:rPr>
                <w:noProof/>
                <w:webHidden/>
              </w:rPr>
            </w:rPrChange>
          </w:rPr>
          <w:fldChar w:fldCharType="end"/>
        </w:r>
        <w:r w:rsidRPr="00E84B5E">
          <w:rPr>
            <w:rStyle w:val="Hyperlink"/>
            <w:rFonts w:ascii="Times New Roman" w:hAnsi="Times New Roman" w:cs="Times New Roman"/>
            <w:noProof/>
            <w:color w:val="auto"/>
            <w:sz w:val="26"/>
            <w:szCs w:val="26"/>
            <w:rPrChange w:id="336" w:author="Ta Huong" w:date="2020-07-01T15:47:00Z">
              <w:rPr>
                <w:rStyle w:val="Hyperlink"/>
                <w:noProof/>
              </w:rPr>
            </w:rPrChange>
          </w:rPr>
          <w:fldChar w:fldCharType="end"/>
        </w:r>
      </w:ins>
    </w:p>
    <w:p w14:paraId="3DCFFD3B" w14:textId="3644D6A8" w:rsidR="00E84B5E" w:rsidRPr="00E84B5E" w:rsidRDefault="00E84B5E">
      <w:pPr>
        <w:pStyle w:val="TOC2"/>
        <w:tabs>
          <w:tab w:val="right" w:leader="dot" w:pos="9350"/>
        </w:tabs>
        <w:spacing w:line="240" w:lineRule="auto"/>
        <w:rPr>
          <w:ins w:id="337" w:author="Ta Huong" w:date="2020-07-01T15:47:00Z"/>
          <w:rFonts w:ascii="Times New Roman" w:eastAsiaTheme="minorEastAsia" w:hAnsi="Times New Roman" w:cs="Times New Roman"/>
          <w:b w:val="0"/>
          <w:bCs w:val="0"/>
          <w:noProof/>
          <w:sz w:val="26"/>
          <w:szCs w:val="26"/>
          <w:lang w:bidi="ar-SA"/>
          <w:rPrChange w:id="338" w:author="Ta Huong" w:date="2020-07-01T15:47:00Z">
            <w:rPr>
              <w:ins w:id="339" w:author="Ta Huong" w:date="2020-07-01T15:47:00Z"/>
              <w:rFonts w:eastAsiaTheme="minorEastAsia" w:cstheme="minorBidi"/>
              <w:b w:val="0"/>
              <w:bCs w:val="0"/>
              <w:noProof/>
              <w:sz w:val="22"/>
              <w:szCs w:val="22"/>
              <w:lang w:bidi="ar-SA"/>
            </w:rPr>
          </w:rPrChange>
        </w:rPr>
        <w:pPrChange w:id="340" w:author="Ta Huong" w:date="2020-07-01T15:47:00Z">
          <w:pPr>
            <w:pStyle w:val="TOC2"/>
            <w:tabs>
              <w:tab w:val="right" w:leader="dot" w:pos="9350"/>
            </w:tabs>
          </w:pPr>
        </w:pPrChange>
      </w:pPr>
      <w:ins w:id="341" w:author="Ta Huong" w:date="2020-07-01T15:47:00Z">
        <w:r w:rsidRPr="00E84B5E">
          <w:rPr>
            <w:rStyle w:val="Hyperlink"/>
            <w:rFonts w:ascii="Times New Roman" w:hAnsi="Times New Roman" w:cs="Times New Roman"/>
            <w:noProof/>
            <w:color w:val="auto"/>
            <w:sz w:val="26"/>
            <w:szCs w:val="26"/>
            <w:rPrChange w:id="342" w:author="Ta Huong" w:date="2020-07-01T15:47:00Z">
              <w:rPr>
                <w:rStyle w:val="Hyperlink"/>
                <w:noProof/>
              </w:rPr>
            </w:rPrChange>
          </w:rPr>
          <w:fldChar w:fldCharType="begin"/>
        </w:r>
        <w:r w:rsidRPr="00E84B5E">
          <w:rPr>
            <w:rStyle w:val="Hyperlink"/>
            <w:rFonts w:ascii="Times New Roman" w:hAnsi="Times New Roman" w:cs="Times New Roman"/>
            <w:noProof/>
            <w:color w:val="auto"/>
            <w:sz w:val="26"/>
            <w:szCs w:val="26"/>
            <w:rPrChange w:id="343" w:author="Ta Huong" w:date="2020-07-01T15:47:00Z">
              <w:rPr>
                <w:rStyle w:val="Hyperlink"/>
                <w:noProof/>
              </w:rPr>
            </w:rPrChange>
          </w:rPr>
          <w:instrText xml:space="preserve"> </w:instrText>
        </w:r>
        <w:r w:rsidRPr="00E84B5E">
          <w:rPr>
            <w:rFonts w:ascii="Times New Roman" w:hAnsi="Times New Roman" w:cs="Times New Roman"/>
            <w:noProof/>
            <w:sz w:val="26"/>
            <w:szCs w:val="26"/>
            <w:rPrChange w:id="344" w:author="Ta Huong" w:date="2020-07-01T15:47:00Z">
              <w:rPr>
                <w:noProof/>
              </w:rPr>
            </w:rPrChange>
          </w:rPr>
          <w:instrText>HYPERLINK \l "_Toc44510883"</w:instrText>
        </w:r>
        <w:r w:rsidRPr="00E84B5E">
          <w:rPr>
            <w:rStyle w:val="Hyperlink"/>
            <w:rFonts w:ascii="Times New Roman" w:hAnsi="Times New Roman" w:cs="Times New Roman"/>
            <w:noProof/>
            <w:color w:val="auto"/>
            <w:sz w:val="26"/>
            <w:szCs w:val="26"/>
            <w:rPrChange w:id="345" w:author="Ta Huong" w:date="2020-07-01T15:47:00Z">
              <w:rPr>
                <w:rStyle w:val="Hyperlink"/>
                <w:noProof/>
              </w:rPr>
            </w:rPrChange>
          </w:rPr>
          <w:instrText xml:space="preserve"> </w:instrText>
        </w:r>
        <w:r w:rsidRPr="00E84B5E">
          <w:rPr>
            <w:rStyle w:val="Hyperlink"/>
            <w:rFonts w:ascii="Times New Roman" w:hAnsi="Times New Roman" w:cs="Times New Roman"/>
            <w:noProof/>
            <w:color w:val="auto"/>
            <w:sz w:val="26"/>
            <w:szCs w:val="26"/>
            <w:rPrChange w:id="346" w:author="Ta Huong" w:date="2020-07-01T15:47:00Z">
              <w:rPr>
                <w:rStyle w:val="Hyperlink"/>
                <w:noProof/>
              </w:rPr>
            </w:rPrChange>
          </w:rPr>
          <w:fldChar w:fldCharType="separate"/>
        </w:r>
        <w:r w:rsidRPr="00E84B5E">
          <w:rPr>
            <w:rStyle w:val="Hyperlink"/>
            <w:rFonts w:ascii="Times New Roman" w:eastAsia="Times New Roman" w:hAnsi="Times New Roman" w:cs="Times New Roman"/>
            <w:noProof/>
            <w:color w:val="auto"/>
            <w:sz w:val="26"/>
            <w:szCs w:val="26"/>
            <w:lang w:eastAsia="en-GB"/>
            <w:rPrChange w:id="347" w:author="Ta Huong" w:date="2020-07-01T15:47:00Z">
              <w:rPr>
                <w:rStyle w:val="Hyperlink"/>
                <w:rFonts w:ascii="Times New Roman" w:eastAsia="Times New Roman" w:hAnsi="Times New Roman" w:cs="Times New Roman"/>
                <w:noProof/>
                <w:color w:val="034990" w:themeColor="hyperlink" w:themeShade="BF"/>
                <w:lang w:eastAsia="en-GB"/>
              </w:rPr>
            </w:rPrChange>
          </w:rPr>
          <w:t>4. Báo Cáo</w:t>
        </w:r>
        <w:r w:rsidRPr="00E84B5E">
          <w:rPr>
            <w:rFonts w:ascii="Times New Roman" w:hAnsi="Times New Roman" w:cs="Times New Roman"/>
            <w:noProof/>
            <w:webHidden/>
            <w:sz w:val="26"/>
            <w:szCs w:val="26"/>
            <w:rPrChange w:id="348" w:author="Ta Huong" w:date="2020-07-01T15:47:00Z">
              <w:rPr>
                <w:noProof/>
                <w:webHidden/>
              </w:rPr>
            </w:rPrChange>
          </w:rPr>
          <w:tab/>
        </w:r>
        <w:r w:rsidRPr="00E84B5E">
          <w:rPr>
            <w:rFonts w:ascii="Times New Roman" w:hAnsi="Times New Roman" w:cs="Times New Roman"/>
            <w:noProof/>
            <w:webHidden/>
            <w:sz w:val="26"/>
            <w:szCs w:val="26"/>
            <w:rPrChange w:id="349" w:author="Ta Huong" w:date="2020-07-01T15:47:00Z">
              <w:rPr>
                <w:noProof/>
                <w:webHidden/>
              </w:rPr>
            </w:rPrChange>
          </w:rPr>
          <w:fldChar w:fldCharType="begin"/>
        </w:r>
        <w:r w:rsidRPr="00E84B5E">
          <w:rPr>
            <w:rFonts w:ascii="Times New Roman" w:hAnsi="Times New Roman" w:cs="Times New Roman"/>
            <w:noProof/>
            <w:webHidden/>
            <w:sz w:val="26"/>
            <w:szCs w:val="26"/>
            <w:rPrChange w:id="350" w:author="Ta Huong" w:date="2020-07-01T15:47:00Z">
              <w:rPr>
                <w:noProof/>
                <w:webHidden/>
              </w:rPr>
            </w:rPrChange>
          </w:rPr>
          <w:instrText xml:space="preserve"> PAGEREF _Toc44510883 \h </w:instrText>
        </w:r>
      </w:ins>
      <w:r w:rsidRPr="00E84B5E">
        <w:rPr>
          <w:rFonts w:ascii="Times New Roman" w:hAnsi="Times New Roman" w:cs="Times New Roman"/>
          <w:noProof/>
          <w:webHidden/>
          <w:sz w:val="26"/>
          <w:szCs w:val="26"/>
          <w:rPrChange w:id="351" w:author="Ta Huong" w:date="2020-07-01T15:47:00Z">
            <w:rPr>
              <w:rFonts w:ascii="Times New Roman" w:hAnsi="Times New Roman" w:cs="Times New Roman"/>
              <w:noProof/>
              <w:webHidden/>
              <w:sz w:val="26"/>
              <w:szCs w:val="26"/>
            </w:rPr>
          </w:rPrChange>
        </w:rPr>
      </w:r>
      <w:r w:rsidRPr="00E84B5E">
        <w:rPr>
          <w:rFonts w:ascii="Times New Roman" w:hAnsi="Times New Roman" w:cs="Times New Roman"/>
          <w:noProof/>
          <w:webHidden/>
          <w:sz w:val="26"/>
          <w:szCs w:val="26"/>
          <w:rPrChange w:id="352" w:author="Ta Huong" w:date="2020-07-01T15:47:00Z">
            <w:rPr>
              <w:noProof/>
              <w:webHidden/>
            </w:rPr>
          </w:rPrChange>
        </w:rPr>
        <w:fldChar w:fldCharType="separate"/>
      </w:r>
      <w:ins w:id="353" w:author="Ta Huong" w:date="2020-07-01T15:47:00Z">
        <w:r w:rsidRPr="00E84B5E">
          <w:rPr>
            <w:rFonts w:ascii="Times New Roman" w:hAnsi="Times New Roman" w:cs="Times New Roman"/>
            <w:noProof/>
            <w:webHidden/>
            <w:sz w:val="26"/>
            <w:szCs w:val="26"/>
            <w:rPrChange w:id="354" w:author="Ta Huong" w:date="2020-07-01T15:47:00Z">
              <w:rPr>
                <w:noProof/>
                <w:webHidden/>
              </w:rPr>
            </w:rPrChange>
          </w:rPr>
          <w:t>30</w:t>
        </w:r>
        <w:r w:rsidRPr="00E84B5E">
          <w:rPr>
            <w:rFonts w:ascii="Times New Roman" w:hAnsi="Times New Roman" w:cs="Times New Roman"/>
            <w:noProof/>
            <w:webHidden/>
            <w:sz w:val="26"/>
            <w:szCs w:val="26"/>
            <w:rPrChange w:id="355" w:author="Ta Huong" w:date="2020-07-01T15:47:00Z">
              <w:rPr>
                <w:noProof/>
                <w:webHidden/>
              </w:rPr>
            </w:rPrChange>
          </w:rPr>
          <w:fldChar w:fldCharType="end"/>
        </w:r>
        <w:r w:rsidRPr="00E84B5E">
          <w:rPr>
            <w:rStyle w:val="Hyperlink"/>
            <w:rFonts w:ascii="Times New Roman" w:hAnsi="Times New Roman" w:cs="Times New Roman"/>
            <w:noProof/>
            <w:color w:val="auto"/>
            <w:sz w:val="26"/>
            <w:szCs w:val="26"/>
            <w:rPrChange w:id="356" w:author="Ta Huong" w:date="2020-07-01T15:47:00Z">
              <w:rPr>
                <w:rStyle w:val="Hyperlink"/>
                <w:noProof/>
              </w:rPr>
            </w:rPrChange>
          </w:rPr>
          <w:fldChar w:fldCharType="end"/>
        </w:r>
      </w:ins>
    </w:p>
    <w:p w14:paraId="6F329CE4" w14:textId="3BC7B84C" w:rsidR="00E84B5E" w:rsidRPr="00E84B5E" w:rsidRDefault="00E84B5E">
      <w:pPr>
        <w:pStyle w:val="TOC1"/>
        <w:rPr>
          <w:ins w:id="357" w:author="Ta Huong" w:date="2020-07-01T15:47:00Z"/>
          <w:rFonts w:eastAsiaTheme="minorEastAsia"/>
          <w:noProof/>
          <w:lang w:bidi="ar-SA"/>
          <w:rPrChange w:id="358" w:author="Ta Huong" w:date="2020-07-01T15:47:00Z">
            <w:rPr>
              <w:ins w:id="359" w:author="Ta Huong" w:date="2020-07-01T15:47:00Z"/>
              <w:rFonts w:asciiTheme="minorHAnsi" w:eastAsiaTheme="minorEastAsia" w:hAnsiTheme="minorHAnsi" w:cstheme="minorBidi"/>
              <w:b w:val="0"/>
              <w:bCs w:val="0"/>
              <w:caps w:val="0"/>
              <w:noProof/>
              <w:sz w:val="22"/>
              <w:szCs w:val="22"/>
              <w:lang w:bidi="ar-SA"/>
            </w:rPr>
          </w:rPrChange>
        </w:rPr>
      </w:pPr>
      <w:ins w:id="360" w:author="Ta Huong" w:date="2020-07-01T15:47:00Z">
        <w:r w:rsidRPr="00E84B5E">
          <w:rPr>
            <w:rStyle w:val="Hyperlink"/>
            <w:noProof/>
            <w:color w:val="auto"/>
            <w:sz w:val="26"/>
            <w:szCs w:val="26"/>
            <w:rPrChange w:id="361" w:author="Ta Huong" w:date="2020-07-01T15:47:00Z">
              <w:rPr>
                <w:rStyle w:val="Hyperlink"/>
                <w:noProof/>
              </w:rPr>
            </w:rPrChange>
          </w:rPr>
          <w:fldChar w:fldCharType="begin"/>
        </w:r>
        <w:r w:rsidRPr="00E84B5E">
          <w:rPr>
            <w:rStyle w:val="Hyperlink"/>
            <w:noProof/>
            <w:color w:val="auto"/>
            <w:sz w:val="26"/>
            <w:szCs w:val="26"/>
            <w:rPrChange w:id="362" w:author="Ta Huong" w:date="2020-07-01T15:47:00Z">
              <w:rPr>
                <w:rStyle w:val="Hyperlink"/>
                <w:noProof/>
              </w:rPr>
            </w:rPrChange>
          </w:rPr>
          <w:instrText xml:space="preserve"> </w:instrText>
        </w:r>
        <w:r w:rsidRPr="00E84B5E">
          <w:rPr>
            <w:noProof/>
          </w:rPr>
          <w:instrText>HYPERLINK \l "_Toc44510884"</w:instrText>
        </w:r>
        <w:r w:rsidRPr="00E84B5E">
          <w:rPr>
            <w:rStyle w:val="Hyperlink"/>
            <w:noProof/>
            <w:color w:val="auto"/>
            <w:sz w:val="26"/>
            <w:szCs w:val="26"/>
            <w:rPrChange w:id="363" w:author="Ta Huong" w:date="2020-07-01T15:47:00Z">
              <w:rPr>
                <w:rStyle w:val="Hyperlink"/>
                <w:noProof/>
              </w:rPr>
            </w:rPrChange>
          </w:rPr>
          <w:instrText xml:space="preserve"> </w:instrText>
        </w:r>
        <w:r w:rsidRPr="00E84B5E">
          <w:rPr>
            <w:rStyle w:val="Hyperlink"/>
            <w:noProof/>
            <w:color w:val="auto"/>
            <w:sz w:val="26"/>
            <w:szCs w:val="26"/>
            <w:rPrChange w:id="364" w:author="Ta Huong" w:date="2020-07-01T15:47:00Z">
              <w:rPr>
                <w:rStyle w:val="Hyperlink"/>
                <w:noProof/>
              </w:rPr>
            </w:rPrChange>
          </w:rPr>
          <w:fldChar w:fldCharType="separate"/>
        </w:r>
        <w:r w:rsidRPr="00E84B5E">
          <w:rPr>
            <w:rStyle w:val="Hyperlink"/>
            <w:noProof/>
            <w:color w:val="auto"/>
            <w:sz w:val="26"/>
            <w:szCs w:val="26"/>
            <w:rPrChange w:id="365" w:author="Ta Huong" w:date="2020-07-01T15:47:00Z">
              <w:rPr>
                <w:rStyle w:val="Hyperlink"/>
                <w:noProof/>
              </w:rPr>
            </w:rPrChange>
          </w:rPr>
          <w:t>CHƯƠNG 3: DEMO CHƯƠNG TRÌNH</w:t>
        </w:r>
        <w:r w:rsidRPr="00E84B5E">
          <w:rPr>
            <w:noProof/>
            <w:webHidden/>
          </w:rPr>
          <w:tab/>
        </w:r>
        <w:r w:rsidRPr="00E84B5E">
          <w:rPr>
            <w:noProof/>
            <w:webHidden/>
            <w:rPrChange w:id="366" w:author="Ta Huong" w:date="2020-07-01T15:47:00Z">
              <w:rPr>
                <w:noProof/>
                <w:webHidden/>
              </w:rPr>
            </w:rPrChange>
          </w:rPr>
          <w:fldChar w:fldCharType="begin"/>
        </w:r>
        <w:r w:rsidRPr="00E84B5E">
          <w:rPr>
            <w:noProof/>
            <w:webHidden/>
          </w:rPr>
          <w:instrText xml:space="preserve"> PAGEREF _Toc44510884 \h </w:instrText>
        </w:r>
      </w:ins>
      <w:r w:rsidRPr="00E84B5E">
        <w:rPr>
          <w:noProof/>
          <w:webHidden/>
          <w:rPrChange w:id="367" w:author="Ta Huong" w:date="2020-07-01T15:47:00Z">
            <w:rPr>
              <w:noProof/>
              <w:webHidden/>
            </w:rPr>
          </w:rPrChange>
        </w:rPr>
      </w:r>
      <w:r w:rsidRPr="00E84B5E">
        <w:rPr>
          <w:noProof/>
          <w:webHidden/>
          <w:rPrChange w:id="368" w:author="Ta Huong" w:date="2020-07-01T15:47:00Z">
            <w:rPr>
              <w:noProof/>
              <w:webHidden/>
            </w:rPr>
          </w:rPrChange>
        </w:rPr>
        <w:fldChar w:fldCharType="separate"/>
      </w:r>
      <w:ins w:id="369" w:author="Ta Huong" w:date="2020-07-01T15:47:00Z">
        <w:r w:rsidRPr="00E84B5E">
          <w:rPr>
            <w:noProof/>
            <w:webHidden/>
          </w:rPr>
          <w:t>32</w:t>
        </w:r>
        <w:r w:rsidRPr="00E84B5E">
          <w:rPr>
            <w:noProof/>
            <w:webHidden/>
            <w:rPrChange w:id="370" w:author="Ta Huong" w:date="2020-07-01T15:47:00Z">
              <w:rPr>
                <w:noProof/>
                <w:webHidden/>
              </w:rPr>
            </w:rPrChange>
          </w:rPr>
          <w:fldChar w:fldCharType="end"/>
        </w:r>
        <w:r w:rsidRPr="00E84B5E">
          <w:rPr>
            <w:rStyle w:val="Hyperlink"/>
            <w:noProof/>
            <w:color w:val="auto"/>
            <w:sz w:val="26"/>
            <w:szCs w:val="26"/>
            <w:rPrChange w:id="371" w:author="Ta Huong" w:date="2020-07-01T15:47:00Z">
              <w:rPr>
                <w:rStyle w:val="Hyperlink"/>
                <w:noProof/>
              </w:rPr>
            </w:rPrChange>
          </w:rPr>
          <w:fldChar w:fldCharType="end"/>
        </w:r>
      </w:ins>
    </w:p>
    <w:p w14:paraId="03B9DC94" w14:textId="1551B5D1" w:rsidR="00E84B5E" w:rsidRDefault="00E84B5E">
      <w:pPr>
        <w:pStyle w:val="TOC1"/>
        <w:rPr>
          <w:ins w:id="372" w:author="Ta Huong" w:date="2020-07-01T15:47:00Z"/>
          <w:rFonts w:asciiTheme="minorHAnsi" w:eastAsiaTheme="minorEastAsia" w:hAnsiTheme="minorHAnsi" w:cstheme="minorBidi"/>
          <w:noProof/>
          <w:sz w:val="22"/>
          <w:szCs w:val="22"/>
          <w:lang w:bidi="ar-SA"/>
        </w:rPr>
      </w:pPr>
      <w:ins w:id="373" w:author="Ta Huong" w:date="2020-07-01T15:47:00Z">
        <w:r w:rsidRPr="00E84B5E">
          <w:rPr>
            <w:rStyle w:val="Hyperlink"/>
            <w:noProof/>
            <w:color w:val="auto"/>
            <w:sz w:val="26"/>
            <w:szCs w:val="26"/>
            <w:rPrChange w:id="374" w:author="Ta Huong" w:date="2020-07-01T15:47:00Z">
              <w:rPr>
                <w:rStyle w:val="Hyperlink"/>
                <w:noProof/>
              </w:rPr>
            </w:rPrChange>
          </w:rPr>
          <w:fldChar w:fldCharType="begin"/>
        </w:r>
        <w:r w:rsidRPr="00E84B5E">
          <w:rPr>
            <w:rStyle w:val="Hyperlink"/>
            <w:noProof/>
            <w:color w:val="auto"/>
            <w:sz w:val="26"/>
            <w:szCs w:val="26"/>
            <w:rPrChange w:id="375" w:author="Ta Huong" w:date="2020-07-01T15:47:00Z">
              <w:rPr>
                <w:rStyle w:val="Hyperlink"/>
                <w:noProof/>
              </w:rPr>
            </w:rPrChange>
          </w:rPr>
          <w:instrText xml:space="preserve"> </w:instrText>
        </w:r>
        <w:r w:rsidRPr="00E84B5E">
          <w:rPr>
            <w:noProof/>
          </w:rPr>
          <w:instrText>HYPERLINK \l "_Toc44510885"</w:instrText>
        </w:r>
        <w:r w:rsidRPr="00E84B5E">
          <w:rPr>
            <w:rStyle w:val="Hyperlink"/>
            <w:noProof/>
            <w:color w:val="auto"/>
            <w:sz w:val="26"/>
            <w:szCs w:val="26"/>
            <w:rPrChange w:id="376" w:author="Ta Huong" w:date="2020-07-01T15:47:00Z">
              <w:rPr>
                <w:rStyle w:val="Hyperlink"/>
                <w:noProof/>
              </w:rPr>
            </w:rPrChange>
          </w:rPr>
          <w:instrText xml:space="preserve"> </w:instrText>
        </w:r>
        <w:r w:rsidRPr="00E84B5E">
          <w:rPr>
            <w:rStyle w:val="Hyperlink"/>
            <w:noProof/>
            <w:color w:val="auto"/>
            <w:sz w:val="26"/>
            <w:szCs w:val="26"/>
            <w:rPrChange w:id="377" w:author="Ta Huong" w:date="2020-07-01T15:47:00Z">
              <w:rPr>
                <w:rStyle w:val="Hyperlink"/>
                <w:noProof/>
              </w:rPr>
            </w:rPrChange>
          </w:rPr>
          <w:fldChar w:fldCharType="separate"/>
        </w:r>
        <w:r w:rsidRPr="00E84B5E">
          <w:rPr>
            <w:rStyle w:val="Hyperlink"/>
            <w:noProof/>
            <w:color w:val="auto"/>
            <w:sz w:val="26"/>
            <w:szCs w:val="26"/>
            <w:rPrChange w:id="378" w:author="Ta Huong" w:date="2020-07-01T15:47:00Z">
              <w:rPr>
                <w:rStyle w:val="Hyperlink"/>
                <w:noProof/>
              </w:rPr>
            </w:rPrChange>
          </w:rPr>
          <w:t>KẾT LUẬN</w:t>
        </w:r>
        <w:r w:rsidRPr="00E84B5E">
          <w:rPr>
            <w:noProof/>
            <w:webHidden/>
          </w:rPr>
          <w:tab/>
        </w:r>
        <w:r w:rsidRPr="00E84B5E">
          <w:rPr>
            <w:noProof/>
            <w:webHidden/>
            <w:rPrChange w:id="379" w:author="Ta Huong" w:date="2020-07-01T15:47:00Z">
              <w:rPr>
                <w:noProof/>
                <w:webHidden/>
              </w:rPr>
            </w:rPrChange>
          </w:rPr>
          <w:fldChar w:fldCharType="begin"/>
        </w:r>
        <w:r w:rsidRPr="00E84B5E">
          <w:rPr>
            <w:noProof/>
            <w:webHidden/>
          </w:rPr>
          <w:instrText xml:space="preserve"> PAGEREF _Toc44510885 \h </w:instrText>
        </w:r>
      </w:ins>
      <w:r w:rsidRPr="00E84B5E">
        <w:rPr>
          <w:noProof/>
          <w:webHidden/>
          <w:rPrChange w:id="380" w:author="Ta Huong" w:date="2020-07-01T15:47:00Z">
            <w:rPr>
              <w:noProof/>
              <w:webHidden/>
            </w:rPr>
          </w:rPrChange>
        </w:rPr>
      </w:r>
      <w:r w:rsidRPr="00E84B5E">
        <w:rPr>
          <w:noProof/>
          <w:webHidden/>
          <w:rPrChange w:id="381" w:author="Ta Huong" w:date="2020-07-01T15:47:00Z">
            <w:rPr>
              <w:noProof/>
              <w:webHidden/>
            </w:rPr>
          </w:rPrChange>
        </w:rPr>
        <w:fldChar w:fldCharType="separate"/>
      </w:r>
      <w:ins w:id="382" w:author="Ta Huong" w:date="2020-07-01T15:47:00Z">
        <w:r w:rsidRPr="00E84B5E">
          <w:rPr>
            <w:noProof/>
            <w:webHidden/>
          </w:rPr>
          <w:t>37</w:t>
        </w:r>
        <w:r w:rsidRPr="00E84B5E">
          <w:rPr>
            <w:noProof/>
            <w:webHidden/>
            <w:rPrChange w:id="383" w:author="Ta Huong" w:date="2020-07-01T15:47:00Z">
              <w:rPr>
                <w:noProof/>
                <w:webHidden/>
              </w:rPr>
            </w:rPrChange>
          </w:rPr>
          <w:fldChar w:fldCharType="end"/>
        </w:r>
        <w:r w:rsidRPr="00E84B5E">
          <w:rPr>
            <w:rStyle w:val="Hyperlink"/>
            <w:noProof/>
            <w:color w:val="auto"/>
            <w:sz w:val="26"/>
            <w:szCs w:val="26"/>
            <w:rPrChange w:id="384" w:author="Ta Huong" w:date="2020-07-01T15:47:00Z">
              <w:rPr>
                <w:rStyle w:val="Hyperlink"/>
                <w:noProof/>
              </w:rPr>
            </w:rPrChange>
          </w:rPr>
          <w:fldChar w:fldCharType="end"/>
        </w:r>
      </w:ins>
    </w:p>
    <w:p w14:paraId="013CD1B1" w14:textId="0C4FD616" w:rsidR="00A71B72" w:rsidRDefault="00E84B5E" w:rsidP="00751FAC">
      <w:pPr>
        <w:jc w:val="both"/>
        <w:rPr>
          <w:rFonts w:ascii="Times New Roman" w:hAnsi="Times New Roman" w:cs="Times New Roman"/>
          <w:b/>
          <w:bCs/>
          <w:sz w:val="26"/>
          <w:szCs w:val="26"/>
        </w:rPr>
      </w:pPr>
      <w:ins w:id="385" w:author="Ta Huong" w:date="2020-07-01T15:47:00Z">
        <w:r>
          <w:rPr>
            <w:rFonts w:ascii="Times New Roman" w:hAnsi="Times New Roman" w:cs="Times New Roman"/>
            <w:b/>
            <w:bCs/>
            <w:sz w:val="26"/>
            <w:szCs w:val="26"/>
          </w:rPr>
          <w:fldChar w:fldCharType="end"/>
        </w:r>
      </w:ins>
    </w:p>
    <w:p w14:paraId="47DD47A9" w14:textId="77777777" w:rsidR="00A71B72" w:rsidRDefault="00A71B72" w:rsidP="00751FAC">
      <w:pPr>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5C57559D" w14:textId="11E4043B" w:rsidR="00731DD7" w:rsidRDefault="00A71B72">
      <w:pPr>
        <w:pStyle w:val="Heading1"/>
        <w:jc w:val="center"/>
        <w:rPr>
          <w:sz w:val="26"/>
          <w:szCs w:val="26"/>
        </w:rPr>
        <w:pPrChange w:id="386" w:author="Ta Huong" w:date="2020-07-01T15:28:00Z">
          <w:pPr>
            <w:spacing w:line="360" w:lineRule="auto"/>
            <w:jc w:val="center"/>
          </w:pPr>
        </w:pPrChange>
      </w:pPr>
      <w:bookmarkStart w:id="387" w:name="_Toc44510867"/>
      <w:r>
        <w:rPr>
          <w:sz w:val="26"/>
          <w:szCs w:val="26"/>
        </w:rPr>
        <w:lastRenderedPageBreak/>
        <w:t>LỜI NÓI ĐẦU</w:t>
      </w:r>
      <w:bookmarkEnd w:id="387"/>
    </w:p>
    <w:p w14:paraId="7382F9F6" w14:textId="71BDC23A" w:rsidR="00A71B72" w:rsidRPr="006C1B2A" w:rsidRDefault="00A71B72">
      <w:pPr>
        <w:pStyle w:val="ListParagraph"/>
        <w:numPr>
          <w:ilvl w:val="0"/>
          <w:numId w:val="1"/>
        </w:numPr>
        <w:spacing w:line="360" w:lineRule="auto"/>
        <w:jc w:val="both"/>
        <w:outlineLvl w:val="1"/>
        <w:rPr>
          <w:rFonts w:ascii="Times New Roman" w:hAnsi="Times New Roman" w:cs="Times New Roman"/>
          <w:b/>
          <w:bCs/>
          <w:color w:val="2F5496" w:themeColor="accent1" w:themeShade="BF"/>
          <w:sz w:val="26"/>
          <w:szCs w:val="26"/>
          <w:rPrChange w:id="388" w:author="Ta Huong" w:date="2020-07-01T15:28:00Z">
            <w:rPr>
              <w:rFonts w:ascii="Times New Roman" w:hAnsi="Times New Roman" w:cs="Times New Roman"/>
              <w:b/>
              <w:bCs/>
              <w:sz w:val="26"/>
              <w:szCs w:val="26"/>
            </w:rPr>
          </w:rPrChange>
        </w:rPr>
        <w:pPrChange w:id="389" w:author="Ta Huong" w:date="2020-07-01T15:28:00Z">
          <w:pPr>
            <w:pStyle w:val="ListParagraph"/>
            <w:numPr>
              <w:numId w:val="1"/>
            </w:numPr>
            <w:spacing w:line="360" w:lineRule="auto"/>
            <w:ind w:hanging="360"/>
            <w:jc w:val="both"/>
          </w:pPr>
        </w:pPrChange>
      </w:pPr>
      <w:bookmarkStart w:id="390" w:name="_Toc44510868"/>
      <w:r w:rsidRPr="006C1B2A">
        <w:rPr>
          <w:rFonts w:ascii="Times New Roman" w:hAnsi="Times New Roman" w:cs="Times New Roman"/>
          <w:b/>
          <w:bCs/>
          <w:color w:val="2F5496" w:themeColor="accent1" w:themeShade="BF"/>
          <w:sz w:val="26"/>
          <w:szCs w:val="26"/>
          <w:rPrChange w:id="391" w:author="Ta Huong" w:date="2020-07-01T15:28:00Z">
            <w:rPr>
              <w:rFonts w:ascii="Times New Roman" w:hAnsi="Times New Roman" w:cs="Times New Roman"/>
              <w:b/>
              <w:bCs/>
              <w:sz w:val="26"/>
              <w:szCs w:val="26"/>
            </w:rPr>
          </w:rPrChange>
        </w:rPr>
        <w:t>Lý do chọn đề tài</w:t>
      </w:r>
      <w:bookmarkEnd w:id="390"/>
    </w:p>
    <w:p w14:paraId="17D11D1D" w14:textId="73394BB5" w:rsidR="00A71B72" w:rsidRDefault="00A71B72" w:rsidP="00751FAC">
      <w:pPr>
        <w:pStyle w:val="ListParagraph"/>
        <w:spacing w:line="360" w:lineRule="auto"/>
        <w:ind w:left="360" w:firstLine="990"/>
        <w:jc w:val="both"/>
        <w:rPr>
          <w:rFonts w:ascii="Times New Roman" w:hAnsi="Times New Roman" w:cs="Times New Roman"/>
          <w:sz w:val="26"/>
          <w:szCs w:val="26"/>
        </w:rPr>
      </w:pPr>
      <w:r>
        <w:rPr>
          <w:rFonts w:ascii="Times New Roman" w:hAnsi="Times New Roman" w:cs="Times New Roman"/>
          <w:sz w:val="26"/>
          <w:szCs w:val="26"/>
        </w:rPr>
        <w:t>Xã hội ngày càng hiện đại, việc lưu trữ thông tin trên giấy tờ theo kiểu truyền thống là không còn phù hợp. Vậy nên cần có biện pháp khác giải quyết vấn đề này</w:t>
      </w:r>
      <w:r w:rsidR="003A2185">
        <w:rPr>
          <w:rFonts w:ascii="Times New Roman" w:hAnsi="Times New Roman" w:cs="Times New Roman"/>
          <w:sz w:val="26"/>
          <w:szCs w:val="26"/>
        </w:rPr>
        <w:t>, cùng với công nghệ phát triển, chúng em quyết định tạo ra một chương trình Quản lý, lựa chọn quản lý cho trường học, nhưng dựa vào đó có thể phát triển thành các chương trình có các loại hình quản lý khác.</w:t>
      </w:r>
    </w:p>
    <w:p w14:paraId="781A5FDA" w14:textId="548AC7BF" w:rsidR="003A2185" w:rsidRPr="006C1B2A" w:rsidRDefault="003A2185">
      <w:pPr>
        <w:pStyle w:val="ListParagraph"/>
        <w:numPr>
          <w:ilvl w:val="0"/>
          <w:numId w:val="1"/>
        </w:numPr>
        <w:spacing w:line="360" w:lineRule="auto"/>
        <w:jc w:val="both"/>
        <w:outlineLvl w:val="1"/>
        <w:rPr>
          <w:rFonts w:ascii="Times New Roman" w:hAnsi="Times New Roman" w:cs="Times New Roman"/>
          <w:b/>
          <w:bCs/>
          <w:color w:val="2F5496" w:themeColor="accent1" w:themeShade="BF"/>
          <w:sz w:val="26"/>
          <w:szCs w:val="26"/>
          <w:rPrChange w:id="392" w:author="Ta Huong" w:date="2020-07-01T15:28:00Z">
            <w:rPr>
              <w:rFonts w:ascii="Times New Roman" w:hAnsi="Times New Roman" w:cs="Times New Roman"/>
              <w:b/>
              <w:bCs/>
              <w:sz w:val="26"/>
              <w:szCs w:val="26"/>
            </w:rPr>
          </w:rPrChange>
        </w:rPr>
        <w:pPrChange w:id="393" w:author="Ta Huong" w:date="2020-07-01T15:28:00Z">
          <w:pPr>
            <w:pStyle w:val="ListParagraph"/>
            <w:numPr>
              <w:numId w:val="1"/>
            </w:numPr>
            <w:spacing w:line="360" w:lineRule="auto"/>
            <w:ind w:hanging="360"/>
            <w:jc w:val="both"/>
          </w:pPr>
        </w:pPrChange>
      </w:pPr>
      <w:bookmarkStart w:id="394" w:name="_Toc44510869"/>
      <w:r w:rsidRPr="006C1B2A">
        <w:rPr>
          <w:rFonts w:ascii="Times New Roman" w:hAnsi="Times New Roman" w:cs="Times New Roman"/>
          <w:b/>
          <w:bCs/>
          <w:color w:val="2F5496" w:themeColor="accent1" w:themeShade="BF"/>
          <w:sz w:val="26"/>
          <w:szCs w:val="26"/>
          <w:rPrChange w:id="395" w:author="Ta Huong" w:date="2020-07-01T15:28:00Z">
            <w:rPr>
              <w:rFonts w:ascii="Times New Roman" w:hAnsi="Times New Roman" w:cs="Times New Roman"/>
              <w:b/>
              <w:bCs/>
              <w:sz w:val="26"/>
              <w:szCs w:val="26"/>
            </w:rPr>
          </w:rPrChange>
        </w:rPr>
        <w:t>Mô tả</w:t>
      </w:r>
      <w:bookmarkEnd w:id="394"/>
    </w:p>
    <w:p w14:paraId="6B1DDE39" w14:textId="5672C640" w:rsidR="003A2185" w:rsidRDefault="00500C21" w:rsidP="00751FAC">
      <w:pPr>
        <w:pStyle w:val="ListParagraph"/>
        <w:spacing w:line="360" w:lineRule="auto"/>
        <w:ind w:left="360" w:firstLine="990"/>
        <w:jc w:val="both"/>
        <w:rPr>
          <w:rFonts w:ascii="Times New Roman" w:hAnsi="Times New Roman" w:cs="Times New Roman"/>
          <w:sz w:val="26"/>
          <w:szCs w:val="26"/>
        </w:rPr>
      </w:pPr>
      <w:r>
        <w:rPr>
          <w:rFonts w:ascii="Times New Roman" w:hAnsi="Times New Roman" w:cs="Times New Roman"/>
          <w:sz w:val="26"/>
          <w:szCs w:val="26"/>
        </w:rPr>
        <w:t>Với giao diện bắt mắt nhưng dễ sử dụng, người dùng có thể dễ dàng truy cập hoặc chỉnh sửa, thêm thông tin tùy ý để phù hợp với nhu cầu.</w:t>
      </w:r>
    </w:p>
    <w:p w14:paraId="62F73B55" w14:textId="7B244AAB" w:rsidR="00500C21" w:rsidRDefault="00500C21" w:rsidP="00751FAC">
      <w:pPr>
        <w:pStyle w:val="ListParagraph"/>
        <w:spacing w:line="360" w:lineRule="auto"/>
        <w:ind w:left="360" w:firstLine="990"/>
        <w:jc w:val="both"/>
        <w:rPr>
          <w:rFonts w:ascii="Times New Roman" w:hAnsi="Times New Roman" w:cs="Times New Roman"/>
          <w:sz w:val="26"/>
          <w:szCs w:val="26"/>
        </w:rPr>
      </w:pPr>
      <w:r>
        <w:rPr>
          <w:rFonts w:ascii="Times New Roman" w:hAnsi="Times New Roman" w:cs="Times New Roman"/>
          <w:sz w:val="26"/>
          <w:szCs w:val="26"/>
        </w:rPr>
        <w:t>Các chức năng chính:</w:t>
      </w:r>
    </w:p>
    <w:p w14:paraId="55889936" w14:textId="48119730" w:rsidR="00500C21" w:rsidRDefault="00500C21" w:rsidP="00751FAC">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p w14:paraId="65E1E0BB" w14:textId="35A7330D" w:rsidR="00500C21" w:rsidRDefault="00500C21" w:rsidP="00751FAC">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Đăng xuất</w:t>
      </w:r>
    </w:p>
    <w:p w14:paraId="6A5E5595" w14:textId="6E79A996" w:rsidR="00500C21" w:rsidRDefault="00500C21" w:rsidP="00751FAC">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Chỉnh sửa thông tin đăng nhập</w:t>
      </w:r>
    </w:p>
    <w:p w14:paraId="4C6BC1A6" w14:textId="25891F1A" w:rsidR="00500C21" w:rsidRDefault="00500C21" w:rsidP="00751FAC">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Chỉnh sửa thông tin cá nhân</w:t>
      </w:r>
    </w:p>
    <w:p w14:paraId="187AF3AD" w14:textId="6FB902C2" w:rsidR="00500C21" w:rsidRDefault="00500C21" w:rsidP="00751FAC">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Quản lý danh sách lớp</w:t>
      </w:r>
    </w:p>
    <w:p w14:paraId="27ABD1DA" w14:textId="10138A0C" w:rsidR="00500C21" w:rsidRDefault="00500C21" w:rsidP="00751FAC">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Chỉnh sửa đề cương chi tiết</w:t>
      </w:r>
    </w:p>
    <w:p w14:paraId="58A3AB0D" w14:textId="7EFEBB96" w:rsidR="00500C21" w:rsidRDefault="00500C21" w:rsidP="00751FAC">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Hướng dẫn sử dụng</w:t>
      </w:r>
    </w:p>
    <w:p w14:paraId="0D6F55C4" w14:textId="5A7158DA" w:rsidR="00500C21" w:rsidRDefault="00500C21" w:rsidP="00751FAC">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Xem báo cáo</w:t>
      </w:r>
    </w:p>
    <w:p w14:paraId="496A8BD5" w14:textId="37236ED2" w:rsidR="00500C21" w:rsidRDefault="00500C21" w:rsidP="00751FAC">
      <w:pPr>
        <w:spacing w:line="360" w:lineRule="auto"/>
        <w:jc w:val="both"/>
        <w:rPr>
          <w:rFonts w:ascii="Times New Roman" w:hAnsi="Times New Roman" w:cs="Times New Roman"/>
          <w:sz w:val="26"/>
          <w:szCs w:val="26"/>
        </w:rPr>
      </w:pPr>
    </w:p>
    <w:p w14:paraId="655F443B" w14:textId="77777777" w:rsidR="00500C21" w:rsidRDefault="00500C21" w:rsidP="00751FAC">
      <w:pPr>
        <w:rPr>
          <w:rFonts w:ascii="Times New Roman" w:hAnsi="Times New Roman" w:cs="Times New Roman"/>
          <w:sz w:val="26"/>
          <w:szCs w:val="26"/>
        </w:rPr>
      </w:pPr>
      <w:r>
        <w:rPr>
          <w:rFonts w:ascii="Times New Roman" w:hAnsi="Times New Roman" w:cs="Times New Roman"/>
          <w:sz w:val="26"/>
          <w:szCs w:val="26"/>
        </w:rPr>
        <w:br w:type="page"/>
      </w:r>
    </w:p>
    <w:p w14:paraId="744B2C0E" w14:textId="77777777" w:rsidR="00500C21" w:rsidRPr="00500C21" w:rsidRDefault="00500C21" w:rsidP="00751FAC">
      <w:pPr>
        <w:pStyle w:val="Heading1"/>
        <w:spacing w:before="0" w:beforeAutospacing="0" w:after="0" w:afterAutospacing="0" w:line="360" w:lineRule="auto"/>
        <w:jc w:val="center"/>
        <w:rPr>
          <w:b w:val="0"/>
          <w:bCs w:val="0"/>
          <w:sz w:val="26"/>
          <w:szCs w:val="26"/>
        </w:rPr>
      </w:pPr>
      <w:bookmarkStart w:id="396" w:name="_Toc26463910"/>
      <w:bookmarkStart w:id="397" w:name="_Toc40291543"/>
      <w:bookmarkStart w:id="398" w:name="_Toc44510870"/>
      <w:r w:rsidRPr="00500C21">
        <w:rPr>
          <w:sz w:val="26"/>
          <w:szCs w:val="26"/>
        </w:rPr>
        <w:lastRenderedPageBreak/>
        <w:t>CHƯƠNG 1: TỔNG QUAN VỀ CÔNG NGHỆ SỬ DỤNG</w:t>
      </w:r>
      <w:bookmarkEnd w:id="396"/>
      <w:bookmarkEnd w:id="397"/>
      <w:bookmarkEnd w:id="398"/>
    </w:p>
    <w:p w14:paraId="02E5FC7E" w14:textId="77777777" w:rsidR="00500C21" w:rsidRPr="00500C21" w:rsidRDefault="00500C21" w:rsidP="00751FAC">
      <w:pPr>
        <w:pStyle w:val="Heading2"/>
        <w:spacing w:before="0" w:line="360" w:lineRule="auto"/>
        <w:rPr>
          <w:rFonts w:ascii="Times New Roman" w:hAnsi="Times New Roman" w:cs="Times New Roman"/>
          <w:b/>
          <w:bCs/>
          <w:color w:val="4472C4" w:themeColor="accent1"/>
        </w:rPr>
      </w:pPr>
      <w:bookmarkStart w:id="399" w:name="_Toc26463911"/>
      <w:bookmarkStart w:id="400" w:name="_Toc40291544"/>
      <w:bookmarkStart w:id="401" w:name="_Toc44510871"/>
      <w:r w:rsidRPr="00500C21">
        <w:rPr>
          <w:rFonts w:ascii="Times New Roman" w:hAnsi="Times New Roman" w:cs="Times New Roman"/>
          <w:b/>
          <w:bCs/>
          <w:color w:val="4472C4" w:themeColor="accent1"/>
        </w:rPr>
        <w:t>1. Định nghĩa C#</w:t>
      </w:r>
      <w:bookmarkEnd w:id="399"/>
      <w:bookmarkEnd w:id="400"/>
      <w:bookmarkEnd w:id="401"/>
    </w:p>
    <w:p w14:paraId="4C14145C" w14:textId="77777777" w:rsidR="00500C21" w:rsidRPr="00500C21" w:rsidRDefault="00500C21" w:rsidP="00751FAC">
      <w:pPr>
        <w:pStyle w:val="NormalWeb"/>
        <w:spacing w:before="0" w:beforeAutospacing="0" w:after="0" w:afterAutospacing="0" w:line="360" w:lineRule="auto"/>
        <w:rPr>
          <w:color w:val="333333"/>
          <w:sz w:val="26"/>
          <w:szCs w:val="26"/>
        </w:rPr>
      </w:pPr>
      <w:r w:rsidRPr="00500C21">
        <w:rPr>
          <w:b/>
          <w:bCs/>
          <w:sz w:val="26"/>
          <w:szCs w:val="26"/>
        </w:rPr>
        <w:tab/>
      </w:r>
      <w:r w:rsidRPr="00500C21">
        <w:rPr>
          <w:color w:val="333333"/>
          <w:sz w:val="26"/>
          <w:szCs w:val="26"/>
        </w:rPr>
        <w:t>C# (hay C sharp) là một ngôn ngữ lập trình đơn giản, được phát triển bởi đội ngũ kỹ sư của Microsoft vào năm 2000, trong đó người dẫn đầu là Anders Hejlsberg và Scott Wiltamuth.</w:t>
      </w:r>
    </w:p>
    <w:p w14:paraId="395DFC2B" w14:textId="77777777" w:rsidR="00500C21" w:rsidRPr="00500C21" w:rsidRDefault="00500C21" w:rsidP="00751FAC">
      <w:pPr>
        <w:pStyle w:val="NormalWeb"/>
        <w:spacing w:before="0" w:beforeAutospacing="0" w:after="0" w:afterAutospacing="0" w:line="360" w:lineRule="auto"/>
        <w:ind w:firstLine="720"/>
        <w:rPr>
          <w:color w:val="333333"/>
          <w:sz w:val="26"/>
          <w:szCs w:val="26"/>
        </w:rPr>
      </w:pPr>
      <w:r w:rsidRPr="00500C21">
        <w:rPr>
          <w:color w:val="333333"/>
          <w:sz w:val="26"/>
          <w:szCs w:val="26"/>
        </w:rPr>
        <w:t>C# là ngôn ngữ lập trình hiện đại, hướng đối tượng và nó được xây dựng trên nền tảng của hai ngôn ngữ mạnh nhất là C++ và Java.</w:t>
      </w:r>
    </w:p>
    <w:p w14:paraId="659FD9EE" w14:textId="77777777" w:rsidR="00500C21" w:rsidRPr="00500C21" w:rsidRDefault="00500C21" w:rsidP="00751FAC">
      <w:pPr>
        <w:pStyle w:val="NormalWeb"/>
        <w:spacing w:before="0" w:beforeAutospacing="0" w:after="0" w:afterAutospacing="0" w:line="360" w:lineRule="auto"/>
        <w:ind w:firstLine="720"/>
        <w:rPr>
          <w:color w:val="333333"/>
          <w:sz w:val="26"/>
          <w:szCs w:val="26"/>
        </w:rPr>
      </w:pPr>
      <w:r w:rsidRPr="00500C21">
        <w:rPr>
          <w:color w:val="333333"/>
          <w:sz w:val="26"/>
          <w:szCs w:val="26"/>
        </w:rPr>
        <w:t>C# được thiết kế cho Common Language Infrastructure (CLI), mà gồm Executable Code và Runtime Environment, cho phép chúng ta sử dụng các ngôn ngữ high-level đa dạng trên các nền tảng và cấu trúc máy tính khác nhau.</w:t>
      </w:r>
    </w:p>
    <w:p w14:paraId="40787746" w14:textId="77777777" w:rsidR="00500C21" w:rsidRPr="00500C21" w:rsidRDefault="00500C21" w:rsidP="00751FAC">
      <w:pPr>
        <w:pStyle w:val="NormalWeb"/>
        <w:spacing w:before="0" w:beforeAutospacing="0" w:after="0" w:afterAutospacing="0" w:line="360" w:lineRule="auto"/>
        <w:ind w:firstLine="720"/>
        <w:rPr>
          <w:color w:val="333333"/>
          <w:sz w:val="26"/>
          <w:szCs w:val="26"/>
        </w:rPr>
      </w:pPr>
      <w:r w:rsidRPr="00500C21">
        <w:rPr>
          <w:color w:val="333333"/>
          <w:sz w:val="26"/>
          <w:szCs w:val="26"/>
        </w:rPr>
        <w:t>C# với sự hỗ trợ mạnh mẽ của .NET Framework giúp cho việc tạo một ứng dụng Windows Forms hay WPF (Windows Presentation Foundation), . . . trở nên rất dễ dàng.</w:t>
      </w:r>
    </w:p>
    <w:p w14:paraId="68847CE9" w14:textId="77777777" w:rsidR="00500C21" w:rsidRPr="00500C21" w:rsidRDefault="00500C21" w:rsidP="00751FAC">
      <w:pPr>
        <w:pStyle w:val="NormalWeb"/>
        <w:spacing w:before="0" w:beforeAutospacing="0" w:after="0" w:afterAutospacing="0" w:line="360" w:lineRule="auto"/>
        <w:ind w:left="426"/>
        <w:outlineLvl w:val="1"/>
        <w:rPr>
          <w:color w:val="4472C4" w:themeColor="accent1"/>
          <w:sz w:val="26"/>
          <w:szCs w:val="26"/>
        </w:rPr>
      </w:pPr>
      <w:bookmarkStart w:id="402" w:name="_Toc26463912"/>
      <w:bookmarkStart w:id="403" w:name="_Toc40291545"/>
      <w:bookmarkStart w:id="404" w:name="_Toc44510872"/>
      <w:r w:rsidRPr="00500C21">
        <w:rPr>
          <w:b/>
          <w:bCs/>
          <w:color w:val="4472C4" w:themeColor="accent1"/>
          <w:sz w:val="26"/>
          <w:szCs w:val="26"/>
        </w:rPr>
        <w:t>2. Các đặc tính</w:t>
      </w:r>
      <w:bookmarkEnd w:id="402"/>
      <w:bookmarkEnd w:id="403"/>
      <w:bookmarkEnd w:id="404"/>
    </w:p>
    <w:p w14:paraId="3DB8F799" w14:textId="77777777" w:rsidR="00500C21" w:rsidRPr="00500C21" w:rsidRDefault="00500C21" w:rsidP="00751FAC">
      <w:pPr>
        <w:numPr>
          <w:ilvl w:val="0"/>
          <w:numId w:val="3"/>
        </w:numPr>
        <w:spacing w:after="0" w:line="360" w:lineRule="auto"/>
        <w:rPr>
          <w:rFonts w:ascii="Times New Roman" w:eastAsia="Times New Roman" w:hAnsi="Times New Roman" w:cs="Times New Roman"/>
          <w:color w:val="212121"/>
          <w:sz w:val="26"/>
          <w:szCs w:val="26"/>
          <w:lang w:eastAsia="en-GB"/>
        </w:rPr>
      </w:pPr>
      <w:r w:rsidRPr="00500C21">
        <w:rPr>
          <w:rFonts w:ascii="Times New Roman" w:eastAsia="Times New Roman" w:hAnsi="Times New Roman" w:cs="Times New Roman"/>
          <w:b/>
          <w:bCs/>
          <w:color w:val="212121"/>
          <w:sz w:val="26"/>
          <w:szCs w:val="26"/>
          <w:lang w:eastAsia="en-GB"/>
        </w:rPr>
        <w:t>Tính đóng gói (Encapsulation)</w:t>
      </w:r>
      <w:r w:rsidRPr="00500C21">
        <w:rPr>
          <w:rFonts w:ascii="Times New Roman" w:eastAsia="Times New Roman" w:hAnsi="Times New Roman" w:cs="Times New Roman"/>
          <w:color w:val="212121"/>
          <w:sz w:val="26"/>
          <w:szCs w:val="26"/>
          <w:lang w:eastAsia="en-GB"/>
        </w:rPr>
        <w:t>: dữ liệu và phương thức được tổ chức trong một lớp, tính đóng gói cho phép bảo vệ dữ liệu, che dấu chi tiết cài đặt.</w:t>
      </w:r>
    </w:p>
    <w:p w14:paraId="7BFF7335" w14:textId="77777777" w:rsidR="00500C21" w:rsidRPr="00500C21" w:rsidRDefault="00500C21" w:rsidP="00751FAC">
      <w:pPr>
        <w:numPr>
          <w:ilvl w:val="0"/>
          <w:numId w:val="3"/>
        </w:numPr>
        <w:spacing w:after="0" w:line="360" w:lineRule="auto"/>
        <w:rPr>
          <w:rFonts w:ascii="Times New Roman" w:eastAsia="Times New Roman" w:hAnsi="Times New Roman" w:cs="Times New Roman"/>
          <w:color w:val="212121"/>
          <w:sz w:val="26"/>
          <w:szCs w:val="26"/>
          <w:lang w:eastAsia="en-GB"/>
        </w:rPr>
      </w:pPr>
      <w:r w:rsidRPr="00500C21">
        <w:rPr>
          <w:rFonts w:ascii="Times New Roman" w:eastAsia="Times New Roman" w:hAnsi="Times New Roman" w:cs="Times New Roman"/>
          <w:b/>
          <w:bCs/>
          <w:color w:val="212121"/>
          <w:sz w:val="26"/>
          <w:szCs w:val="26"/>
          <w:lang w:eastAsia="en-GB"/>
        </w:rPr>
        <w:t>Tính thừa kế (Inheritance)</w:t>
      </w:r>
      <w:r w:rsidRPr="00500C21">
        <w:rPr>
          <w:rFonts w:ascii="Times New Roman" w:eastAsia="Times New Roman" w:hAnsi="Times New Roman" w:cs="Times New Roman"/>
          <w:color w:val="212121"/>
          <w:sz w:val="26"/>
          <w:szCs w:val="26"/>
          <w:lang w:eastAsia="en-GB"/>
        </w:rPr>
        <w:t>: Sử dụng lớp có trước (lớp cha) để xây dựng lớp mới (</w:t>
      </w:r>
      <w:proofErr w:type="gramStart"/>
      <w:r w:rsidRPr="00500C21">
        <w:rPr>
          <w:rFonts w:ascii="Times New Roman" w:eastAsia="Times New Roman" w:hAnsi="Times New Roman" w:cs="Times New Roman"/>
          <w:color w:val="212121"/>
          <w:sz w:val="26"/>
          <w:szCs w:val="26"/>
          <w:lang w:eastAsia="en-GB"/>
        </w:rPr>
        <w:t>lớp )</w:t>
      </w:r>
      <w:proofErr w:type="gramEnd"/>
      <w:r w:rsidRPr="00500C21">
        <w:rPr>
          <w:rFonts w:ascii="Times New Roman" w:eastAsia="Times New Roman" w:hAnsi="Times New Roman" w:cs="Times New Roman"/>
          <w:color w:val="212121"/>
          <w:sz w:val="26"/>
          <w:szCs w:val="26"/>
          <w:lang w:eastAsia="en-GB"/>
        </w:rPr>
        <w:t xml:space="preserve"> con. Lớp con được thừa hưởng những thuộc tính, phương thức của lớp cha và có thể có thêm những thuộc tính, phương thức riêng.</w:t>
      </w:r>
    </w:p>
    <w:p w14:paraId="11F3B52A" w14:textId="77777777" w:rsidR="00500C21" w:rsidRPr="00500C21" w:rsidRDefault="00500C21" w:rsidP="00751FAC">
      <w:pPr>
        <w:numPr>
          <w:ilvl w:val="0"/>
          <w:numId w:val="3"/>
        </w:numPr>
        <w:spacing w:after="0" w:line="360" w:lineRule="auto"/>
        <w:rPr>
          <w:rFonts w:ascii="Times New Roman" w:eastAsia="Times New Roman" w:hAnsi="Times New Roman" w:cs="Times New Roman"/>
          <w:color w:val="212121"/>
          <w:sz w:val="26"/>
          <w:szCs w:val="26"/>
          <w:lang w:eastAsia="en-GB"/>
        </w:rPr>
      </w:pPr>
      <w:r w:rsidRPr="00500C21">
        <w:rPr>
          <w:rFonts w:ascii="Times New Roman" w:eastAsia="Times New Roman" w:hAnsi="Times New Roman" w:cs="Times New Roman"/>
          <w:b/>
          <w:bCs/>
          <w:color w:val="212121"/>
          <w:sz w:val="26"/>
          <w:szCs w:val="26"/>
          <w:lang w:eastAsia="en-GB"/>
        </w:rPr>
        <w:t>Tính đa hình (Polymorphism)</w:t>
      </w:r>
      <w:r w:rsidRPr="00500C21">
        <w:rPr>
          <w:rFonts w:ascii="Times New Roman" w:eastAsia="Times New Roman" w:hAnsi="Times New Roman" w:cs="Times New Roman"/>
          <w:color w:val="212121"/>
          <w:sz w:val="26"/>
          <w:szCs w:val="26"/>
          <w:lang w:eastAsia="en-GB"/>
        </w:rPr>
        <w:t>: Một phương thức có thể thực hiện theo nhiều cách khác nhau trên các lớp khác nhau. Tính đa hình giúp cho việc lập trình trở nên đơn giản, dễ mở rộng.</w:t>
      </w:r>
    </w:p>
    <w:p w14:paraId="4D79B7F1" w14:textId="77777777" w:rsidR="00500C21" w:rsidRPr="00500C21" w:rsidRDefault="00500C21" w:rsidP="00751FAC">
      <w:pPr>
        <w:pStyle w:val="Heading2"/>
        <w:spacing w:before="0" w:line="360" w:lineRule="auto"/>
        <w:rPr>
          <w:rFonts w:ascii="Times New Roman" w:eastAsia="Times New Roman" w:hAnsi="Times New Roman" w:cs="Times New Roman"/>
          <w:b/>
          <w:bCs/>
          <w:color w:val="4472C4" w:themeColor="accent1"/>
          <w:lang w:eastAsia="en-GB"/>
        </w:rPr>
      </w:pPr>
      <w:bookmarkStart w:id="405" w:name="_Toc40291546"/>
      <w:bookmarkStart w:id="406" w:name="_Toc44510873"/>
      <w:r w:rsidRPr="00500C21">
        <w:rPr>
          <w:rFonts w:ascii="Times New Roman" w:eastAsia="Times New Roman" w:hAnsi="Times New Roman" w:cs="Times New Roman"/>
          <w:b/>
          <w:bCs/>
          <w:color w:val="4472C4" w:themeColor="accent1"/>
          <w:lang w:eastAsia="en-GB"/>
        </w:rPr>
        <w:t>3. Các điểm quan trọng của C#</w:t>
      </w:r>
      <w:bookmarkEnd w:id="405"/>
      <w:bookmarkEnd w:id="406"/>
    </w:p>
    <w:p w14:paraId="51926E6B" w14:textId="77777777" w:rsidR="00500C21" w:rsidRPr="00500C21" w:rsidRDefault="00500C21" w:rsidP="00751FAC">
      <w:pPr>
        <w:spacing w:after="0" w:line="360" w:lineRule="auto"/>
        <w:ind w:left="1134"/>
        <w:rPr>
          <w:rFonts w:ascii="Times New Roman" w:hAnsi="Times New Roman" w:cs="Times New Roman"/>
          <w:sz w:val="26"/>
          <w:szCs w:val="26"/>
        </w:rPr>
      </w:pPr>
      <w:r w:rsidRPr="00500C21">
        <w:rPr>
          <w:rFonts w:ascii="Times New Roman" w:hAnsi="Times New Roman" w:cs="Times New Roman"/>
          <w:sz w:val="26"/>
          <w:szCs w:val="26"/>
        </w:rPr>
        <w:sym w:font="Symbol" w:char="F0B7"/>
      </w:r>
      <w:r w:rsidRPr="00500C21">
        <w:rPr>
          <w:rFonts w:ascii="Times New Roman" w:hAnsi="Times New Roman" w:cs="Times New Roman"/>
          <w:sz w:val="26"/>
          <w:szCs w:val="26"/>
        </w:rPr>
        <w:t xml:space="preserve"> Điều kiện Boolean </w:t>
      </w:r>
    </w:p>
    <w:p w14:paraId="79A2DEDA" w14:textId="77777777" w:rsidR="00500C21" w:rsidRPr="00500C21" w:rsidRDefault="00500C21" w:rsidP="00751FAC">
      <w:pPr>
        <w:spacing w:after="0" w:line="360" w:lineRule="auto"/>
        <w:ind w:left="1134"/>
        <w:rPr>
          <w:rFonts w:ascii="Times New Roman" w:hAnsi="Times New Roman" w:cs="Times New Roman"/>
          <w:sz w:val="26"/>
          <w:szCs w:val="26"/>
        </w:rPr>
      </w:pPr>
      <w:r w:rsidRPr="00500C21">
        <w:rPr>
          <w:rFonts w:ascii="Times New Roman" w:hAnsi="Times New Roman" w:cs="Times New Roman"/>
          <w:sz w:val="26"/>
          <w:szCs w:val="26"/>
        </w:rPr>
        <w:sym w:font="Symbol" w:char="F0B7"/>
      </w:r>
      <w:r w:rsidRPr="00500C21">
        <w:rPr>
          <w:rFonts w:ascii="Times New Roman" w:hAnsi="Times New Roman" w:cs="Times New Roman"/>
          <w:sz w:val="26"/>
          <w:szCs w:val="26"/>
        </w:rPr>
        <w:t xml:space="preserve"> Tự động dọn rác bởi Garbage-Collector (GC) </w:t>
      </w:r>
    </w:p>
    <w:p w14:paraId="784C452E" w14:textId="77777777" w:rsidR="00500C21" w:rsidRPr="00500C21" w:rsidRDefault="00500C21" w:rsidP="00751FAC">
      <w:pPr>
        <w:spacing w:after="0" w:line="360" w:lineRule="auto"/>
        <w:ind w:left="1134"/>
        <w:rPr>
          <w:rFonts w:ascii="Times New Roman" w:hAnsi="Times New Roman" w:cs="Times New Roman"/>
          <w:sz w:val="26"/>
          <w:szCs w:val="26"/>
        </w:rPr>
      </w:pPr>
      <w:r w:rsidRPr="00500C21">
        <w:rPr>
          <w:rFonts w:ascii="Times New Roman" w:hAnsi="Times New Roman" w:cs="Times New Roman"/>
          <w:sz w:val="26"/>
          <w:szCs w:val="26"/>
        </w:rPr>
        <w:sym w:font="Symbol" w:char="F0B7"/>
      </w:r>
      <w:r w:rsidRPr="00500C21">
        <w:rPr>
          <w:rFonts w:ascii="Times New Roman" w:hAnsi="Times New Roman" w:cs="Times New Roman"/>
          <w:sz w:val="26"/>
          <w:szCs w:val="26"/>
        </w:rPr>
        <w:t xml:space="preserve"> Thư viện chuẩn (Standard Library) </w:t>
      </w:r>
    </w:p>
    <w:p w14:paraId="2106FCCF" w14:textId="77777777" w:rsidR="00500C21" w:rsidRPr="00500C21" w:rsidRDefault="00500C21" w:rsidP="00751FAC">
      <w:pPr>
        <w:spacing w:after="0" w:line="360" w:lineRule="auto"/>
        <w:ind w:left="1134"/>
        <w:rPr>
          <w:rFonts w:ascii="Times New Roman" w:hAnsi="Times New Roman" w:cs="Times New Roman"/>
          <w:sz w:val="26"/>
          <w:szCs w:val="26"/>
        </w:rPr>
      </w:pPr>
      <w:r w:rsidRPr="00500C21">
        <w:rPr>
          <w:rFonts w:ascii="Times New Roman" w:hAnsi="Times New Roman" w:cs="Times New Roman"/>
          <w:sz w:val="26"/>
          <w:szCs w:val="26"/>
        </w:rPr>
        <w:sym w:font="Symbol" w:char="F0B7"/>
      </w:r>
      <w:r w:rsidRPr="00500C21">
        <w:rPr>
          <w:rFonts w:ascii="Times New Roman" w:hAnsi="Times New Roman" w:cs="Times New Roman"/>
          <w:sz w:val="26"/>
          <w:szCs w:val="26"/>
        </w:rPr>
        <w:t xml:space="preserve"> Assembly</w:t>
      </w:r>
    </w:p>
    <w:p w14:paraId="241D57DC" w14:textId="77777777" w:rsidR="00500C21" w:rsidRPr="00500C21" w:rsidRDefault="00500C21" w:rsidP="00751FAC">
      <w:pPr>
        <w:spacing w:after="0" w:line="360" w:lineRule="auto"/>
        <w:ind w:left="1134"/>
        <w:rPr>
          <w:rFonts w:ascii="Times New Roman" w:hAnsi="Times New Roman" w:cs="Times New Roman"/>
          <w:sz w:val="26"/>
          <w:szCs w:val="26"/>
        </w:rPr>
      </w:pPr>
      <w:r w:rsidRPr="00500C21">
        <w:rPr>
          <w:rFonts w:ascii="Times New Roman" w:hAnsi="Times New Roman" w:cs="Times New Roman"/>
          <w:sz w:val="26"/>
          <w:szCs w:val="26"/>
        </w:rPr>
        <w:t xml:space="preserve"> </w:t>
      </w:r>
      <w:r w:rsidRPr="00500C21">
        <w:rPr>
          <w:rFonts w:ascii="Times New Roman" w:hAnsi="Times New Roman" w:cs="Times New Roman"/>
          <w:sz w:val="26"/>
          <w:szCs w:val="26"/>
        </w:rPr>
        <w:sym w:font="Symbol" w:char="F0B7"/>
      </w:r>
      <w:r w:rsidRPr="00500C21">
        <w:rPr>
          <w:rFonts w:ascii="Times New Roman" w:hAnsi="Times New Roman" w:cs="Times New Roman"/>
          <w:sz w:val="26"/>
          <w:szCs w:val="26"/>
        </w:rPr>
        <w:t xml:space="preserve"> Property và sự kiện (Event) </w:t>
      </w:r>
    </w:p>
    <w:p w14:paraId="14C0516A" w14:textId="77777777" w:rsidR="00500C21" w:rsidRPr="00500C21" w:rsidRDefault="00500C21" w:rsidP="00751FAC">
      <w:pPr>
        <w:spacing w:after="0" w:line="360" w:lineRule="auto"/>
        <w:ind w:left="1134"/>
        <w:rPr>
          <w:rFonts w:ascii="Times New Roman" w:hAnsi="Times New Roman" w:cs="Times New Roman"/>
          <w:sz w:val="26"/>
          <w:szCs w:val="26"/>
        </w:rPr>
      </w:pPr>
      <w:r w:rsidRPr="00500C21">
        <w:rPr>
          <w:rFonts w:ascii="Times New Roman" w:hAnsi="Times New Roman" w:cs="Times New Roman"/>
          <w:sz w:val="26"/>
          <w:szCs w:val="26"/>
        </w:rPr>
        <w:sym w:font="Symbol" w:char="F0B7"/>
      </w:r>
      <w:r w:rsidRPr="00500C21">
        <w:rPr>
          <w:rFonts w:ascii="Times New Roman" w:hAnsi="Times New Roman" w:cs="Times New Roman"/>
          <w:sz w:val="26"/>
          <w:szCs w:val="26"/>
        </w:rPr>
        <w:t xml:space="preserve"> Delegate Quản lý sự kiện </w:t>
      </w:r>
    </w:p>
    <w:p w14:paraId="310015B8" w14:textId="77777777" w:rsidR="00500C21" w:rsidRPr="00500C21" w:rsidRDefault="00500C21" w:rsidP="00751FAC">
      <w:pPr>
        <w:spacing w:after="0" w:line="360" w:lineRule="auto"/>
        <w:ind w:left="1134"/>
        <w:rPr>
          <w:rFonts w:ascii="Times New Roman" w:hAnsi="Times New Roman" w:cs="Times New Roman"/>
          <w:sz w:val="26"/>
          <w:szCs w:val="26"/>
        </w:rPr>
      </w:pPr>
      <w:r w:rsidRPr="00500C21">
        <w:rPr>
          <w:rFonts w:ascii="Times New Roman" w:hAnsi="Times New Roman" w:cs="Times New Roman"/>
          <w:sz w:val="26"/>
          <w:szCs w:val="26"/>
        </w:rPr>
        <w:lastRenderedPageBreak/>
        <w:sym w:font="Symbol" w:char="F0B7"/>
      </w:r>
      <w:r w:rsidRPr="00500C21">
        <w:rPr>
          <w:rFonts w:ascii="Times New Roman" w:hAnsi="Times New Roman" w:cs="Times New Roman"/>
          <w:sz w:val="26"/>
          <w:szCs w:val="26"/>
        </w:rPr>
        <w:t xml:space="preserve"> Dễ dàng để sử dụng Generic </w:t>
      </w:r>
    </w:p>
    <w:p w14:paraId="6B4DEEE3" w14:textId="77777777" w:rsidR="00500C21" w:rsidRPr="00500C21" w:rsidRDefault="00500C21" w:rsidP="00751FAC">
      <w:pPr>
        <w:spacing w:after="0" w:line="360" w:lineRule="auto"/>
        <w:ind w:left="1134"/>
        <w:rPr>
          <w:rFonts w:ascii="Times New Roman" w:hAnsi="Times New Roman" w:cs="Times New Roman"/>
          <w:sz w:val="26"/>
          <w:szCs w:val="26"/>
        </w:rPr>
      </w:pPr>
      <w:r w:rsidRPr="00500C21">
        <w:rPr>
          <w:rFonts w:ascii="Times New Roman" w:hAnsi="Times New Roman" w:cs="Times New Roman"/>
          <w:sz w:val="26"/>
          <w:szCs w:val="26"/>
        </w:rPr>
        <w:sym w:font="Symbol" w:char="F0B7"/>
      </w:r>
      <w:r w:rsidRPr="00500C21">
        <w:rPr>
          <w:rFonts w:ascii="Times New Roman" w:hAnsi="Times New Roman" w:cs="Times New Roman"/>
          <w:sz w:val="26"/>
          <w:szCs w:val="26"/>
        </w:rPr>
        <w:t xml:space="preserve"> Indexer </w:t>
      </w:r>
    </w:p>
    <w:p w14:paraId="27D25967" w14:textId="77777777" w:rsidR="00500C21" w:rsidRPr="00500C21" w:rsidRDefault="00500C21" w:rsidP="00751FAC">
      <w:pPr>
        <w:spacing w:after="0" w:line="360" w:lineRule="auto"/>
        <w:ind w:left="1134"/>
        <w:rPr>
          <w:rFonts w:ascii="Times New Roman" w:hAnsi="Times New Roman" w:cs="Times New Roman"/>
          <w:sz w:val="26"/>
          <w:szCs w:val="26"/>
        </w:rPr>
      </w:pPr>
      <w:r w:rsidRPr="00500C21">
        <w:rPr>
          <w:rFonts w:ascii="Times New Roman" w:hAnsi="Times New Roman" w:cs="Times New Roman"/>
          <w:sz w:val="26"/>
          <w:szCs w:val="26"/>
        </w:rPr>
        <w:sym w:font="Symbol" w:char="F0B7"/>
      </w:r>
      <w:r w:rsidRPr="00500C21">
        <w:rPr>
          <w:rFonts w:ascii="Times New Roman" w:hAnsi="Times New Roman" w:cs="Times New Roman"/>
          <w:sz w:val="26"/>
          <w:szCs w:val="26"/>
        </w:rPr>
        <w:t xml:space="preserve"> Biên dịch có điều kiện (Conditional Compilation) </w:t>
      </w:r>
    </w:p>
    <w:p w14:paraId="4BBC7D4A" w14:textId="77777777" w:rsidR="00500C21" w:rsidRPr="00500C21" w:rsidRDefault="00500C21" w:rsidP="00751FAC">
      <w:pPr>
        <w:spacing w:after="0" w:line="360" w:lineRule="auto"/>
        <w:ind w:left="1134"/>
        <w:rPr>
          <w:rFonts w:ascii="Times New Roman" w:hAnsi="Times New Roman" w:cs="Times New Roman"/>
          <w:sz w:val="26"/>
          <w:szCs w:val="26"/>
        </w:rPr>
      </w:pPr>
      <w:r w:rsidRPr="00500C21">
        <w:rPr>
          <w:rFonts w:ascii="Times New Roman" w:hAnsi="Times New Roman" w:cs="Times New Roman"/>
          <w:sz w:val="26"/>
          <w:szCs w:val="26"/>
        </w:rPr>
        <w:sym w:font="Symbol" w:char="F0B7"/>
      </w:r>
      <w:r w:rsidRPr="00500C21">
        <w:rPr>
          <w:rFonts w:ascii="Times New Roman" w:hAnsi="Times New Roman" w:cs="Times New Roman"/>
          <w:sz w:val="26"/>
          <w:szCs w:val="26"/>
        </w:rPr>
        <w:t xml:space="preserve"> Đa luồng dễ dàng (Multithreading) </w:t>
      </w:r>
    </w:p>
    <w:p w14:paraId="191F548E" w14:textId="77777777" w:rsidR="00500C21" w:rsidRPr="00500C21" w:rsidRDefault="00500C21" w:rsidP="00751FAC">
      <w:pPr>
        <w:spacing w:after="0" w:line="360" w:lineRule="auto"/>
        <w:ind w:left="1134"/>
        <w:rPr>
          <w:rFonts w:ascii="Times New Roman" w:hAnsi="Times New Roman" w:cs="Times New Roman"/>
          <w:sz w:val="26"/>
          <w:szCs w:val="26"/>
        </w:rPr>
      </w:pPr>
      <w:r w:rsidRPr="00500C21">
        <w:rPr>
          <w:rFonts w:ascii="Times New Roman" w:hAnsi="Times New Roman" w:cs="Times New Roman"/>
          <w:sz w:val="26"/>
          <w:szCs w:val="26"/>
        </w:rPr>
        <w:sym w:font="Symbol" w:char="F0B7"/>
      </w:r>
      <w:r w:rsidRPr="00500C21">
        <w:rPr>
          <w:rFonts w:ascii="Times New Roman" w:hAnsi="Times New Roman" w:cs="Times New Roman"/>
          <w:sz w:val="26"/>
          <w:szCs w:val="26"/>
        </w:rPr>
        <w:t xml:space="preserve"> LINQ và Lambda Expression</w:t>
      </w:r>
    </w:p>
    <w:p w14:paraId="61FB88CD" w14:textId="77777777" w:rsidR="00500C21" w:rsidRPr="00500C21" w:rsidRDefault="00500C21" w:rsidP="00751FAC">
      <w:pPr>
        <w:spacing w:after="0" w:line="360" w:lineRule="auto"/>
        <w:ind w:left="1134"/>
        <w:rPr>
          <w:rFonts w:ascii="Times New Roman" w:hAnsi="Times New Roman" w:cs="Times New Roman"/>
          <w:sz w:val="26"/>
          <w:szCs w:val="26"/>
        </w:rPr>
      </w:pPr>
      <w:r w:rsidRPr="00500C21">
        <w:rPr>
          <w:rFonts w:ascii="Times New Roman" w:hAnsi="Times New Roman" w:cs="Times New Roman"/>
          <w:sz w:val="26"/>
          <w:szCs w:val="26"/>
        </w:rPr>
        <w:sym w:font="Symbol" w:char="F0B7"/>
      </w:r>
      <w:r w:rsidRPr="00500C21">
        <w:rPr>
          <w:rFonts w:ascii="Times New Roman" w:hAnsi="Times New Roman" w:cs="Times New Roman"/>
          <w:sz w:val="26"/>
          <w:szCs w:val="26"/>
        </w:rPr>
        <w:t xml:space="preserve"> Tích hợp với Windows</w:t>
      </w:r>
    </w:p>
    <w:p w14:paraId="09BC09AD" w14:textId="77777777" w:rsidR="00500C21" w:rsidRPr="00500C21" w:rsidRDefault="00500C21" w:rsidP="00751FAC">
      <w:pPr>
        <w:pStyle w:val="Heading2"/>
        <w:spacing w:before="0" w:line="360" w:lineRule="auto"/>
        <w:rPr>
          <w:rFonts w:ascii="Times New Roman" w:hAnsi="Times New Roman" w:cs="Times New Roman"/>
          <w:b/>
          <w:bCs/>
          <w:color w:val="4472C4" w:themeColor="accent1"/>
        </w:rPr>
      </w:pPr>
      <w:bookmarkStart w:id="407" w:name="_Toc26463913"/>
      <w:bookmarkStart w:id="408" w:name="_Toc40291547"/>
      <w:bookmarkStart w:id="409" w:name="_Toc44510874"/>
      <w:r w:rsidRPr="00500C21">
        <w:rPr>
          <w:rFonts w:ascii="Times New Roman" w:hAnsi="Times New Roman" w:cs="Times New Roman"/>
          <w:b/>
          <w:bCs/>
          <w:color w:val="4472C4" w:themeColor="accent1"/>
        </w:rPr>
        <w:t>4. Lý do nên chọn C#</w:t>
      </w:r>
      <w:bookmarkEnd w:id="407"/>
      <w:bookmarkEnd w:id="408"/>
      <w:bookmarkEnd w:id="409"/>
    </w:p>
    <w:p w14:paraId="0DCBE63A" w14:textId="77777777" w:rsidR="00500C21" w:rsidRPr="00500C21" w:rsidRDefault="00500C21" w:rsidP="00751FAC">
      <w:pPr>
        <w:pStyle w:val="ListParagraph"/>
        <w:numPr>
          <w:ilvl w:val="0"/>
          <w:numId w:val="4"/>
        </w:numPr>
        <w:spacing w:after="0" w:line="360" w:lineRule="auto"/>
        <w:rPr>
          <w:rFonts w:ascii="Times New Roman" w:eastAsia="Times New Roman" w:hAnsi="Times New Roman" w:cs="Times New Roman"/>
          <w:color w:val="212121"/>
          <w:sz w:val="26"/>
          <w:szCs w:val="26"/>
          <w:lang w:eastAsia="en-GB"/>
        </w:rPr>
      </w:pPr>
      <w:r w:rsidRPr="00500C21">
        <w:rPr>
          <w:rFonts w:ascii="Times New Roman" w:eastAsia="Times New Roman" w:hAnsi="Times New Roman" w:cs="Times New Roman"/>
          <w:color w:val="212121"/>
          <w:sz w:val="26"/>
          <w:szCs w:val="26"/>
          <w:lang w:eastAsia="en-GB"/>
        </w:rPr>
        <w:t>Loại bỏ được các đoạn chương trình trùng lắp</w:t>
      </w:r>
    </w:p>
    <w:p w14:paraId="624BF145" w14:textId="77777777" w:rsidR="00500C21" w:rsidRPr="00500C21" w:rsidRDefault="00500C21" w:rsidP="00751FAC">
      <w:pPr>
        <w:pStyle w:val="ListParagraph"/>
        <w:numPr>
          <w:ilvl w:val="0"/>
          <w:numId w:val="4"/>
        </w:numPr>
        <w:spacing w:after="0" w:line="360" w:lineRule="auto"/>
        <w:rPr>
          <w:rFonts w:ascii="Times New Roman" w:eastAsia="Times New Roman" w:hAnsi="Times New Roman" w:cs="Times New Roman"/>
          <w:color w:val="212121"/>
          <w:sz w:val="26"/>
          <w:szCs w:val="26"/>
          <w:lang w:eastAsia="en-GB"/>
        </w:rPr>
      </w:pPr>
      <w:r w:rsidRPr="00500C21">
        <w:rPr>
          <w:rFonts w:ascii="Times New Roman" w:eastAsia="Times New Roman" w:hAnsi="Times New Roman" w:cs="Times New Roman"/>
          <w:color w:val="212121"/>
          <w:sz w:val="26"/>
          <w:szCs w:val="26"/>
          <w:lang w:eastAsia="en-GB"/>
        </w:rPr>
        <w:t>Chương trình được xây dựng theo quy trình, rút ngắn được thời gian</w:t>
      </w:r>
    </w:p>
    <w:p w14:paraId="1673D8BC" w14:textId="77777777" w:rsidR="00500C21" w:rsidRPr="00500C21" w:rsidRDefault="00500C21" w:rsidP="00751FAC">
      <w:pPr>
        <w:pStyle w:val="ListParagraph"/>
        <w:numPr>
          <w:ilvl w:val="0"/>
          <w:numId w:val="4"/>
        </w:numPr>
        <w:spacing w:after="0" w:line="360" w:lineRule="auto"/>
        <w:rPr>
          <w:rFonts w:ascii="Times New Roman" w:eastAsia="Times New Roman" w:hAnsi="Times New Roman" w:cs="Times New Roman"/>
          <w:color w:val="212121"/>
          <w:sz w:val="26"/>
          <w:szCs w:val="26"/>
          <w:lang w:eastAsia="en-GB"/>
        </w:rPr>
      </w:pPr>
      <w:r w:rsidRPr="00500C21">
        <w:rPr>
          <w:rFonts w:ascii="Times New Roman" w:eastAsia="Times New Roman" w:hAnsi="Times New Roman" w:cs="Times New Roman"/>
          <w:color w:val="212121"/>
          <w:sz w:val="26"/>
          <w:szCs w:val="26"/>
          <w:lang w:eastAsia="en-GB"/>
        </w:rPr>
        <w:t>Xây dựng chương trình an toàn không bị thay đổi bởi các đoạn chương trình khác (thông tin đã được che dấu nhờ kỹ thuật đóng gói)</w:t>
      </w:r>
    </w:p>
    <w:p w14:paraId="062AE86E" w14:textId="49BFE64E" w:rsidR="00500C21" w:rsidRPr="00500C21" w:rsidRDefault="00500C21" w:rsidP="00751FAC">
      <w:pPr>
        <w:pStyle w:val="ListParagraph"/>
        <w:numPr>
          <w:ilvl w:val="0"/>
          <w:numId w:val="4"/>
        </w:numPr>
        <w:spacing w:after="0" w:line="360" w:lineRule="auto"/>
        <w:rPr>
          <w:rFonts w:ascii="Times New Roman" w:eastAsia="Times New Roman" w:hAnsi="Times New Roman" w:cs="Times New Roman"/>
          <w:color w:val="212121"/>
          <w:sz w:val="26"/>
          <w:szCs w:val="26"/>
          <w:lang w:eastAsia="en-GB"/>
        </w:rPr>
      </w:pPr>
      <w:r w:rsidRPr="00500C21">
        <w:rPr>
          <w:rFonts w:ascii="Times New Roman" w:eastAsia="Times New Roman" w:hAnsi="Times New Roman" w:cs="Times New Roman"/>
          <w:color w:val="212121"/>
          <w:sz w:val="26"/>
          <w:szCs w:val="26"/>
          <w:lang w:eastAsia="en-GB"/>
        </w:rPr>
        <w:t>Dễ dàng mở rộng và nâng cấp thành các hệ thống lớn hơn</w:t>
      </w:r>
    </w:p>
    <w:p w14:paraId="61F30ECF" w14:textId="77777777" w:rsidR="00500C21" w:rsidRPr="00500C21" w:rsidRDefault="00500C21" w:rsidP="00751FAC">
      <w:pPr>
        <w:rPr>
          <w:rFonts w:ascii="Times New Roman" w:eastAsia="Times New Roman" w:hAnsi="Times New Roman" w:cs="Times New Roman"/>
          <w:color w:val="212121"/>
          <w:sz w:val="26"/>
          <w:szCs w:val="26"/>
          <w:lang w:eastAsia="en-GB"/>
        </w:rPr>
      </w:pPr>
      <w:r w:rsidRPr="00500C21">
        <w:rPr>
          <w:rFonts w:ascii="Times New Roman" w:eastAsia="Times New Roman" w:hAnsi="Times New Roman" w:cs="Times New Roman"/>
          <w:color w:val="212121"/>
          <w:sz w:val="26"/>
          <w:szCs w:val="26"/>
          <w:lang w:eastAsia="en-GB"/>
        </w:rPr>
        <w:br w:type="page"/>
      </w:r>
    </w:p>
    <w:p w14:paraId="09D4536E" w14:textId="01C419ED" w:rsidR="00500C21" w:rsidRDefault="00426316">
      <w:pPr>
        <w:pStyle w:val="Heading1"/>
        <w:jc w:val="center"/>
        <w:rPr>
          <w:color w:val="212121"/>
          <w:sz w:val="26"/>
          <w:szCs w:val="26"/>
        </w:rPr>
        <w:pPrChange w:id="410" w:author="Ta Huong" w:date="2020-07-01T15:32:00Z">
          <w:pPr>
            <w:spacing w:line="360" w:lineRule="auto"/>
            <w:jc w:val="center"/>
          </w:pPr>
        </w:pPrChange>
      </w:pPr>
      <w:bookmarkStart w:id="411" w:name="_Toc44510875"/>
      <w:r>
        <w:rPr>
          <w:color w:val="212121"/>
          <w:sz w:val="26"/>
          <w:szCs w:val="26"/>
        </w:rPr>
        <w:lastRenderedPageBreak/>
        <w:t>CHƯƠNG 2: CẤU TRÚC DỰ ÁN</w:t>
      </w:r>
      <w:bookmarkEnd w:id="411"/>
    </w:p>
    <w:p w14:paraId="1EE2B67E" w14:textId="7A7FD44A" w:rsidR="00DA4C39" w:rsidRDefault="00B229DC">
      <w:pPr>
        <w:pStyle w:val="ListParagraph"/>
        <w:keepNext/>
        <w:numPr>
          <w:ilvl w:val="0"/>
          <w:numId w:val="6"/>
        </w:numPr>
        <w:spacing w:line="360" w:lineRule="auto"/>
        <w:outlineLvl w:val="1"/>
        <w:rPr>
          <w:ins w:id="412" w:author="Ta Huong" w:date="2020-07-01T15:41:00Z"/>
        </w:rPr>
        <w:pPrChange w:id="413" w:author="Ta Huong" w:date="2020-07-01T15:41:00Z">
          <w:pPr>
            <w:pStyle w:val="ListParagraph"/>
            <w:keepNext/>
            <w:numPr>
              <w:numId w:val="6"/>
            </w:numPr>
            <w:spacing w:line="360" w:lineRule="auto"/>
            <w:ind w:left="360" w:hanging="360"/>
          </w:pPr>
        </w:pPrChange>
      </w:pPr>
      <w:bookmarkStart w:id="414" w:name="_Toc44510876"/>
      <w:r w:rsidRPr="00DA4C39">
        <w:rPr>
          <w:rFonts w:ascii="Times New Roman" w:eastAsia="Times New Roman" w:hAnsi="Times New Roman" w:cs="Times New Roman"/>
          <w:b/>
          <w:bCs/>
          <w:color w:val="2F5496" w:themeColor="accent1" w:themeShade="BF"/>
          <w:sz w:val="26"/>
          <w:szCs w:val="26"/>
          <w:lang w:eastAsia="en-GB"/>
        </w:rPr>
        <w:t>Tầng Giao diện (GUI)</w:t>
      </w:r>
      <w:bookmarkEnd w:id="414"/>
    </w:p>
    <w:p w14:paraId="6089190D" w14:textId="17291A4D" w:rsidR="00B229DC" w:rsidRDefault="00B229DC">
      <w:pPr>
        <w:pStyle w:val="ListParagraph"/>
        <w:keepNext/>
        <w:spacing w:line="360" w:lineRule="auto"/>
        <w:ind w:left="360"/>
        <w:pPrChange w:id="415" w:author="Ta Huong" w:date="2020-07-01T15:41:00Z">
          <w:pPr>
            <w:keepNext/>
            <w:spacing w:line="360" w:lineRule="auto"/>
            <w:ind w:left="360"/>
          </w:pPr>
        </w:pPrChange>
      </w:pPr>
      <w:r w:rsidRPr="00B229DC">
        <w:rPr>
          <w:noProof/>
          <w:lang w:eastAsia="en-GB"/>
        </w:rPr>
        <w:drawing>
          <wp:inline distT="0" distB="0" distL="0" distR="0" wp14:anchorId="32D16D04" wp14:editId="3AA22949">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0692EE74" w14:textId="56BF4C9D" w:rsidR="00B229DC" w:rsidRPr="00B229DC" w:rsidRDefault="00B229DC" w:rsidP="00B229DC">
      <w:pPr>
        <w:pStyle w:val="Caption"/>
        <w:jc w:val="center"/>
      </w:pPr>
      <w:del w:id="416" w:author="Ta Huong" w:date="2020-07-01T14:38:00Z">
        <w:r w:rsidRPr="00B229DC" w:rsidDel="00B229DC">
          <w:fldChar w:fldCharType="begin"/>
        </w:r>
        <w:r w:rsidRPr="00B229DC" w:rsidDel="00B229DC">
          <w:delInstrText xml:space="preserve"> SEQ Equation \* ARABIC </w:delInstrText>
        </w:r>
        <w:r w:rsidRPr="00B229DC" w:rsidDel="00B229DC">
          <w:fldChar w:fldCharType="separate"/>
        </w:r>
        <w:r w:rsidDel="00B229DC">
          <w:rPr>
            <w:noProof/>
          </w:rPr>
          <w:delText>1</w:delText>
        </w:r>
        <w:r w:rsidRPr="00B229DC" w:rsidDel="00B229DC">
          <w:fldChar w:fldCharType="end"/>
        </w:r>
        <w:r w:rsidRPr="00B229DC" w:rsidDel="00B229DC">
          <w:delText xml:space="preserve">. </w:delText>
        </w:r>
      </w:del>
      <w:r w:rsidRPr="00B229DC">
        <w:t>FrmBegin</w:t>
      </w:r>
    </w:p>
    <w:p w14:paraId="50C0EB8C" w14:textId="77777777" w:rsidR="00B229DC" w:rsidRDefault="00B229DC">
      <w:pPr>
        <w:keepNext/>
        <w:tabs>
          <w:tab w:val="left" w:pos="2610"/>
          <w:tab w:val="left" w:pos="3960"/>
        </w:tabs>
        <w:spacing w:line="360" w:lineRule="auto"/>
        <w:ind w:left="360"/>
        <w:pPrChange w:id="417" w:author="Ta Huong" w:date="2020-07-01T14:37:00Z">
          <w:pPr>
            <w:keepNext/>
            <w:tabs>
              <w:tab w:val="left" w:pos="3960"/>
            </w:tabs>
            <w:spacing w:line="360" w:lineRule="auto"/>
            <w:ind w:left="360"/>
          </w:pPr>
        </w:pPrChange>
      </w:pPr>
      <w:r w:rsidRPr="00B229DC">
        <w:rPr>
          <w:rFonts w:ascii="Times New Roman" w:eastAsia="Times New Roman" w:hAnsi="Times New Roman" w:cs="Times New Roman"/>
          <w:noProof/>
          <w:color w:val="212121"/>
          <w:sz w:val="26"/>
          <w:szCs w:val="26"/>
          <w:lang w:eastAsia="en-GB"/>
        </w:rPr>
        <w:drawing>
          <wp:inline distT="0" distB="0" distL="0" distR="0" wp14:anchorId="053B84D8" wp14:editId="603FB7F1">
            <wp:extent cx="5943600" cy="3354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4705"/>
                    </a:xfrm>
                    <a:prstGeom prst="rect">
                      <a:avLst/>
                    </a:prstGeom>
                  </pic:spPr>
                </pic:pic>
              </a:graphicData>
            </a:graphic>
          </wp:inline>
        </w:drawing>
      </w:r>
    </w:p>
    <w:p w14:paraId="4C4EA0EB" w14:textId="150AEA3E" w:rsidR="00B229DC" w:rsidRDefault="00B229DC">
      <w:pPr>
        <w:pStyle w:val="Caption"/>
        <w:jc w:val="center"/>
        <w:pPrChange w:id="418" w:author="Ta Huong" w:date="2020-07-01T14:36:00Z">
          <w:pPr>
            <w:pStyle w:val="Caption"/>
          </w:pPr>
        </w:pPrChange>
      </w:pPr>
      <w:del w:id="419" w:author="Ta Huong" w:date="2020-07-01T14:38:00Z">
        <w:r w:rsidDel="00B229DC">
          <w:fldChar w:fldCharType="begin"/>
        </w:r>
        <w:r w:rsidDel="00B229DC">
          <w:delInstrText xml:space="preserve"> SEQ Figure \* ARABIC </w:delInstrText>
        </w:r>
        <w:r w:rsidDel="00B229DC">
          <w:fldChar w:fldCharType="separate"/>
        </w:r>
        <w:r w:rsidDel="00B229DC">
          <w:rPr>
            <w:noProof/>
          </w:rPr>
          <w:delText>1</w:delText>
        </w:r>
        <w:r w:rsidDel="00B229DC">
          <w:fldChar w:fldCharType="end"/>
        </w:r>
        <w:r w:rsidDel="00B229DC">
          <w:delText xml:space="preserve">. </w:delText>
        </w:r>
      </w:del>
      <w:r>
        <w:t>FrmDangNhap</w:t>
      </w:r>
    </w:p>
    <w:p w14:paraId="5BC175EC" w14:textId="77777777" w:rsidR="00B229DC" w:rsidRDefault="00500C21">
      <w:pPr>
        <w:keepNext/>
        <w:tabs>
          <w:tab w:val="left" w:pos="3960"/>
        </w:tabs>
        <w:spacing w:line="360" w:lineRule="auto"/>
        <w:jc w:val="center"/>
        <w:rPr>
          <w:ins w:id="420" w:author="Ta Huong" w:date="2020-07-01T14:39:00Z"/>
        </w:rPr>
        <w:pPrChange w:id="421" w:author="Ta Huong" w:date="2020-07-01T14:39:00Z">
          <w:pPr>
            <w:tabs>
              <w:tab w:val="left" w:pos="3960"/>
            </w:tabs>
            <w:spacing w:line="360" w:lineRule="auto"/>
            <w:jc w:val="center"/>
          </w:pPr>
        </w:pPrChange>
      </w:pPr>
      <w:r w:rsidRPr="00B229DC">
        <w:rPr>
          <w:rFonts w:ascii="Times New Roman" w:eastAsia="Times New Roman" w:hAnsi="Times New Roman" w:cs="Times New Roman"/>
          <w:sz w:val="26"/>
          <w:szCs w:val="26"/>
          <w:lang w:eastAsia="en-GB"/>
        </w:rPr>
        <w:br w:type="page"/>
      </w:r>
      <w:ins w:id="422" w:author="Ta Huong" w:date="2020-07-01T14:38:00Z">
        <w:r w:rsidR="00B229DC" w:rsidRPr="00B229DC">
          <w:rPr>
            <w:rFonts w:ascii="Times New Roman" w:eastAsia="Times New Roman" w:hAnsi="Times New Roman" w:cs="Times New Roman"/>
            <w:noProof/>
            <w:sz w:val="26"/>
            <w:szCs w:val="26"/>
            <w:lang w:eastAsia="en-GB"/>
          </w:rPr>
          <w:lastRenderedPageBreak/>
          <w:drawing>
            <wp:inline distT="0" distB="0" distL="0" distR="0" wp14:anchorId="2FAE09C8" wp14:editId="264A4C96">
              <wp:extent cx="6164580" cy="3343275"/>
              <wp:effectExtent l="0" t="0" r="762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64580" cy="3343275"/>
                      </a:xfrm>
                      <a:prstGeom prst="rect">
                        <a:avLst/>
                      </a:prstGeom>
                    </pic:spPr>
                  </pic:pic>
                </a:graphicData>
              </a:graphic>
            </wp:inline>
          </w:drawing>
        </w:r>
      </w:ins>
    </w:p>
    <w:p w14:paraId="5FDFB4AC" w14:textId="0B80FC04" w:rsidR="00B229DC" w:rsidRDefault="00B229DC">
      <w:pPr>
        <w:pStyle w:val="Caption"/>
        <w:jc w:val="center"/>
        <w:rPr>
          <w:ins w:id="423" w:author="Ta Huong" w:date="2020-07-01T14:37:00Z"/>
          <w:rFonts w:ascii="Times New Roman" w:eastAsia="Times New Roman" w:hAnsi="Times New Roman" w:cs="Times New Roman"/>
          <w:color w:val="212121"/>
          <w:sz w:val="26"/>
          <w:szCs w:val="26"/>
          <w:lang w:eastAsia="en-GB"/>
        </w:rPr>
        <w:pPrChange w:id="424" w:author="Ta Huong" w:date="2020-07-01T14:39:00Z">
          <w:pPr>
            <w:tabs>
              <w:tab w:val="left" w:pos="3960"/>
            </w:tabs>
            <w:spacing w:line="360" w:lineRule="auto"/>
          </w:pPr>
        </w:pPrChange>
      </w:pPr>
      <w:ins w:id="425" w:author="Ta Huong" w:date="2020-07-01T14:39:00Z">
        <w:r>
          <w:t>FrmGiaoVien</w:t>
        </w:r>
      </w:ins>
    </w:p>
    <w:p w14:paraId="230DB135" w14:textId="77777777" w:rsidR="00B229DC" w:rsidRDefault="00B229DC">
      <w:pPr>
        <w:keepNext/>
        <w:tabs>
          <w:tab w:val="left" w:pos="3960"/>
        </w:tabs>
        <w:spacing w:line="360" w:lineRule="auto"/>
        <w:jc w:val="center"/>
        <w:rPr>
          <w:ins w:id="426" w:author="Ta Huong" w:date="2020-07-01T14:41:00Z"/>
        </w:rPr>
        <w:pPrChange w:id="427" w:author="Ta Huong" w:date="2020-07-01T14:41:00Z">
          <w:pPr>
            <w:tabs>
              <w:tab w:val="left" w:pos="3960"/>
            </w:tabs>
            <w:spacing w:line="360" w:lineRule="auto"/>
            <w:jc w:val="center"/>
          </w:pPr>
        </w:pPrChange>
      </w:pPr>
      <w:ins w:id="428" w:author="Ta Huong" w:date="2020-07-01T14:39:00Z">
        <w:r w:rsidRPr="00B229DC">
          <w:rPr>
            <w:rFonts w:ascii="Times New Roman" w:eastAsia="Times New Roman" w:hAnsi="Times New Roman" w:cs="Times New Roman"/>
            <w:noProof/>
            <w:color w:val="212121"/>
            <w:sz w:val="26"/>
            <w:szCs w:val="26"/>
            <w:lang w:eastAsia="en-GB"/>
          </w:rPr>
          <w:drawing>
            <wp:inline distT="0" distB="0" distL="0" distR="0" wp14:anchorId="184147E1" wp14:editId="7B897DE3">
              <wp:extent cx="6164580" cy="3343275"/>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64580" cy="3343275"/>
                      </a:xfrm>
                      <a:prstGeom prst="rect">
                        <a:avLst/>
                      </a:prstGeom>
                    </pic:spPr>
                  </pic:pic>
                </a:graphicData>
              </a:graphic>
            </wp:inline>
          </w:drawing>
        </w:r>
      </w:ins>
    </w:p>
    <w:p w14:paraId="5F53F83F" w14:textId="67C456FA" w:rsidR="00B229DC" w:rsidRDefault="00B229DC">
      <w:pPr>
        <w:pStyle w:val="Caption"/>
        <w:jc w:val="center"/>
        <w:rPr>
          <w:ins w:id="429" w:author="Ta Huong" w:date="2020-07-01T14:41:00Z"/>
        </w:rPr>
        <w:pPrChange w:id="430" w:author="Ta Huong" w:date="2020-07-01T14:41:00Z">
          <w:pPr>
            <w:pStyle w:val="Caption"/>
          </w:pPr>
        </w:pPrChange>
      </w:pPr>
      <w:ins w:id="431" w:author="Ta Huong" w:date="2020-07-01T14:41:00Z">
        <w:r>
          <w:t>FrmHuongDan</w:t>
        </w:r>
      </w:ins>
    </w:p>
    <w:p w14:paraId="0764C97D" w14:textId="77777777" w:rsidR="00B229DC" w:rsidRDefault="00B229DC">
      <w:pPr>
        <w:keepNext/>
        <w:tabs>
          <w:tab w:val="left" w:pos="3960"/>
        </w:tabs>
        <w:spacing w:line="360" w:lineRule="auto"/>
        <w:jc w:val="center"/>
        <w:rPr>
          <w:ins w:id="432" w:author="Ta Huong" w:date="2020-07-01T14:42:00Z"/>
        </w:rPr>
        <w:pPrChange w:id="433" w:author="Ta Huong" w:date="2020-07-01T14:42:00Z">
          <w:pPr>
            <w:tabs>
              <w:tab w:val="left" w:pos="3960"/>
            </w:tabs>
            <w:spacing w:line="360" w:lineRule="auto"/>
            <w:jc w:val="center"/>
          </w:pPr>
        </w:pPrChange>
      </w:pPr>
      <w:ins w:id="434" w:author="Ta Huong" w:date="2020-07-01T14:41:00Z">
        <w:r w:rsidRPr="00B229DC">
          <w:rPr>
            <w:rFonts w:ascii="Times New Roman" w:eastAsia="Times New Roman" w:hAnsi="Times New Roman" w:cs="Times New Roman"/>
            <w:noProof/>
            <w:color w:val="212121"/>
            <w:sz w:val="26"/>
            <w:szCs w:val="26"/>
            <w:lang w:eastAsia="en-GB"/>
          </w:rPr>
          <w:lastRenderedPageBreak/>
          <w:drawing>
            <wp:inline distT="0" distB="0" distL="0" distR="0" wp14:anchorId="2A4C0FD5" wp14:editId="3A38C8FE">
              <wp:extent cx="62865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6500" cy="3343275"/>
                      </a:xfrm>
                      <a:prstGeom prst="rect">
                        <a:avLst/>
                      </a:prstGeom>
                    </pic:spPr>
                  </pic:pic>
                </a:graphicData>
              </a:graphic>
            </wp:inline>
          </w:drawing>
        </w:r>
      </w:ins>
    </w:p>
    <w:p w14:paraId="409273E3" w14:textId="22FE10C8" w:rsidR="00B229DC" w:rsidRDefault="00B229DC">
      <w:pPr>
        <w:pStyle w:val="Caption"/>
        <w:jc w:val="center"/>
        <w:rPr>
          <w:ins w:id="435" w:author="Ta Huong" w:date="2020-07-01T14:42:00Z"/>
        </w:rPr>
        <w:pPrChange w:id="436" w:author="Ta Huong" w:date="2020-07-01T14:42:00Z">
          <w:pPr>
            <w:pStyle w:val="Caption"/>
          </w:pPr>
        </w:pPrChange>
      </w:pPr>
      <w:ins w:id="437" w:author="Ta Huong" w:date="2020-07-01T14:42:00Z">
        <w:r>
          <w:t>FrmKeHoach</w:t>
        </w:r>
      </w:ins>
    </w:p>
    <w:p w14:paraId="7179ECD1" w14:textId="77777777" w:rsidR="00644E64" w:rsidRDefault="00644E64">
      <w:pPr>
        <w:keepNext/>
        <w:tabs>
          <w:tab w:val="left" w:pos="3960"/>
        </w:tabs>
        <w:spacing w:line="360" w:lineRule="auto"/>
        <w:jc w:val="center"/>
        <w:rPr>
          <w:ins w:id="438" w:author="Ta Huong" w:date="2020-07-01T14:42:00Z"/>
        </w:rPr>
        <w:pPrChange w:id="439" w:author="Ta Huong" w:date="2020-07-01T14:42:00Z">
          <w:pPr>
            <w:tabs>
              <w:tab w:val="left" w:pos="3960"/>
            </w:tabs>
            <w:spacing w:line="360" w:lineRule="auto"/>
            <w:jc w:val="center"/>
          </w:pPr>
        </w:pPrChange>
      </w:pPr>
      <w:ins w:id="440" w:author="Ta Huong" w:date="2020-07-01T14:42:00Z">
        <w:r w:rsidRPr="00644E64">
          <w:rPr>
            <w:rFonts w:ascii="Times New Roman" w:eastAsia="Times New Roman" w:hAnsi="Times New Roman" w:cs="Times New Roman"/>
            <w:noProof/>
            <w:color w:val="212121"/>
            <w:sz w:val="26"/>
            <w:szCs w:val="26"/>
            <w:lang w:eastAsia="en-GB"/>
          </w:rPr>
          <w:drawing>
            <wp:inline distT="0" distB="0" distL="0" distR="0" wp14:anchorId="19D8EE75" wp14:editId="7D8F2376">
              <wp:extent cx="62865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86500" cy="3343275"/>
                      </a:xfrm>
                      <a:prstGeom prst="rect">
                        <a:avLst/>
                      </a:prstGeom>
                    </pic:spPr>
                  </pic:pic>
                </a:graphicData>
              </a:graphic>
            </wp:inline>
          </w:drawing>
        </w:r>
      </w:ins>
    </w:p>
    <w:p w14:paraId="6D7F00F0" w14:textId="11172AA4" w:rsidR="00644E64" w:rsidRDefault="00644E64" w:rsidP="00644E64">
      <w:pPr>
        <w:pStyle w:val="Caption"/>
        <w:jc w:val="center"/>
        <w:rPr>
          <w:ins w:id="441" w:author="Ta Huong" w:date="2020-07-01T14:47:00Z"/>
        </w:rPr>
      </w:pPr>
      <w:ins w:id="442" w:author="Ta Huong" w:date="2020-07-01T14:42:00Z">
        <w:r>
          <w:t>FrmQuanLyDiemHS</w:t>
        </w:r>
      </w:ins>
    </w:p>
    <w:p w14:paraId="19E866B2" w14:textId="77777777" w:rsidR="00644E64" w:rsidRDefault="00644E64">
      <w:pPr>
        <w:keepNext/>
        <w:rPr>
          <w:ins w:id="443" w:author="Ta Huong" w:date="2020-07-01T14:47:00Z"/>
        </w:rPr>
        <w:pPrChange w:id="444" w:author="Ta Huong" w:date="2020-07-01T14:47:00Z">
          <w:pPr/>
        </w:pPrChange>
      </w:pPr>
      <w:ins w:id="445" w:author="Ta Huong" w:date="2020-07-01T14:47:00Z">
        <w:r w:rsidRPr="00644E64">
          <w:rPr>
            <w:noProof/>
          </w:rPr>
          <w:lastRenderedPageBreak/>
          <w:drawing>
            <wp:inline distT="0" distB="0" distL="0" distR="0" wp14:anchorId="7A95C6B7" wp14:editId="7D5F8C9B">
              <wp:extent cx="6210300" cy="3672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10300" cy="3672840"/>
                      </a:xfrm>
                      <a:prstGeom prst="rect">
                        <a:avLst/>
                      </a:prstGeom>
                    </pic:spPr>
                  </pic:pic>
                </a:graphicData>
              </a:graphic>
            </wp:inline>
          </w:drawing>
        </w:r>
      </w:ins>
    </w:p>
    <w:p w14:paraId="40CB9FD5" w14:textId="34EFAEAA" w:rsidR="00644E64" w:rsidRPr="00644E64" w:rsidRDefault="00644E64">
      <w:pPr>
        <w:pStyle w:val="Caption"/>
        <w:jc w:val="center"/>
        <w:rPr>
          <w:ins w:id="446" w:author="Ta Huong" w:date="2020-07-01T14:42:00Z"/>
        </w:rPr>
        <w:pPrChange w:id="447" w:author="Ta Huong" w:date="2020-07-01T14:47:00Z">
          <w:pPr>
            <w:pStyle w:val="Caption"/>
          </w:pPr>
        </w:pPrChange>
      </w:pPr>
      <w:ins w:id="448" w:author="Ta Huong" w:date="2020-07-01T14:47:00Z">
        <w:r>
          <w:t>FrmQuanLyDSHS</w:t>
        </w:r>
      </w:ins>
    </w:p>
    <w:p w14:paraId="7402316E" w14:textId="77777777" w:rsidR="00644E64" w:rsidRDefault="00644E64">
      <w:pPr>
        <w:keepNext/>
        <w:tabs>
          <w:tab w:val="left" w:pos="3960"/>
        </w:tabs>
        <w:spacing w:line="360" w:lineRule="auto"/>
        <w:jc w:val="center"/>
        <w:rPr>
          <w:ins w:id="449" w:author="Ta Huong" w:date="2020-07-01T14:44:00Z"/>
        </w:rPr>
        <w:pPrChange w:id="450" w:author="Ta Huong" w:date="2020-07-01T14:44:00Z">
          <w:pPr>
            <w:tabs>
              <w:tab w:val="left" w:pos="3960"/>
            </w:tabs>
            <w:spacing w:line="360" w:lineRule="auto"/>
            <w:jc w:val="center"/>
          </w:pPr>
        </w:pPrChange>
      </w:pPr>
      <w:ins w:id="451" w:author="Ta Huong" w:date="2020-07-01T14:44:00Z">
        <w:r w:rsidRPr="00644E64">
          <w:rPr>
            <w:rFonts w:ascii="Times New Roman" w:eastAsia="Times New Roman" w:hAnsi="Times New Roman" w:cs="Times New Roman"/>
            <w:noProof/>
            <w:color w:val="212121"/>
            <w:sz w:val="26"/>
            <w:szCs w:val="26"/>
            <w:lang w:eastAsia="en-GB"/>
          </w:rPr>
          <w:drawing>
            <wp:inline distT="0" distB="0" distL="0" distR="0" wp14:anchorId="6D2AB963" wp14:editId="44A9F598">
              <wp:extent cx="6172200" cy="3351848"/>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2561" cy="3357475"/>
                      </a:xfrm>
                      <a:prstGeom prst="rect">
                        <a:avLst/>
                      </a:prstGeom>
                    </pic:spPr>
                  </pic:pic>
                </a:graphicData>
              </a:graphic>
            </wp:inline>
          </w:drawing>
        </w:r>
      </w:ins>
    </w:p>
    <w:p w14:paraId="132F493E" w14:textId="09A11130" w:rsidR="00644E64" w:rsidRDefault="00644E64">
      <w:pPr>
        <w:pStyle w:val="Caption"/>
        <w:jc w:val="center"/>
        <w:rPr>
          <w:ins w:id="452" w:author="Ta Huong" w:date="2020-07-01T14:44:00Z"/>
        </w:rPr>
        <w:pPrChange w:id="453" w:author="Ta Huong" w:date="2020-07-01T14:44:00Z">
          <w:pPr>
            <w:pStyle w:val="Caption"/>
          </w:pPr>
        </w:pPrChange>
      </w:pPr>
      <w:ins w:id="454" w:author="Ta Huong" w:date="2020-07-01T14:44:00Z">
        <w:r>
          <w:t>FrmDoiMatKhau</w:t>
        </w:r>
      </w:ins>
    </w:p>
    <w:p w14:paraId="0EDBDB0D" w14:textId="77777777" w:rsidR="00644E64" w:rsidRDefault="00644E64">
      <w:pPr>
        <w:keepNext/>
        <w:tabs>
          <w:tab w:val="left" w:pos="3960"/>
        </w:tabs>
        <w:spacing w:line="360" w:lineRule="auto"/>
        <w:jc w:val="center"/>
        <w:rPr>
          <w:ins w:id="455" w:author="Ta Huong" w:date="2020-07-01T14:45:00Z"/>
        </w:rPr>
        <w:pPrChange w:id="456" w:author="Ta Huong" w:date="2020-07-01T14:45:00Z">
          <w:pPr>
            <w:tabs>
              <w:tab w:val="left" w:pos="3960"/>
            </w:tabs>
            <w:spacing w:line="360" w:lineRule="auto"/>
            <w:jc w:val="center"/>
          </w:pPr>
        </w:pPrChange>
      </w:pPr>
      <w:ins w:id="457" w:author="Ta Huong" w:date="2020-07-01T14:45:00Z">
        <w:r w:rsidRPr="00644E64">
          <w:rPr>
            <w:rFonts w:ascii="Times New Roman" w:eastAsia="Times New Roman" w:hAnsi="Times New Roman" w:cs="Times New Roman"/>
            <w:noProof/>
            <w:color w:val="212121"/>
            <w:sz w:val="26"/>
            <w:szCs w:val="26"/>
            <w:lang w:eastAsia="en-GB"/>
          </w:rPr>
          <w:lastRenderedPageBreak/>
          <w:drawing>
            <wp:inline distT="0" distB="0" distL="0" distR="0" wp14:anchorId="4E0D43F0" wp14:editId="6B24D564">
              <wp:extent cx="6172200" cy="4008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72200" cy="4008120"/>
                      </a:xfrm>
                      <a:prstGeom prst="rect">
                        <a:avLst/>
                      </a:prstGeom>
                    </pic:spPr>
                  </pic:pic>
                </a:graphicData>
              </a:graphic>
            </wp:inline>
          </w:drawing>
        </w:r>
      </w:ins>
    </w:p>
    <w:p w14:paraId="236F3AE5" w14:textId="65C726A1" w:rsidR="00644E64" w:rsidRDefault="00644E64">
      <w:pPr>
        <w:pStyle w:val="Caption"/>
        <w:jc w:val="center"/>
        <w:rPr>
          <w:ins w:id="458" w:author="Ta Huong" w:date="2020-07-01T14:45:00Z"/>
        </w:rPr>
        <w:pPrChange w:id="459" w:author="Ta Huong" w:date="2020-07-01T14:45:00Z">
          <w:pPr>
            <w:pStyle w:val="Caption"/>
          </w:pPr>
        </w:pPrChange>
      </w:pPr>
      <w:ins w:id="460" w:author="Ta Huong" w:date="2020-07-01T14:45:00Z">
        <w:r>
          <w:t>FrmDoiThongTin</w:t>
        </w:r>
      </w:ins>
    </w:p>
    <w:p w14:paraId="29045DFE" w14:textId="5ED99C7D" w:rsidR="009D154F" w:rsidRPr="002D5B83" w:rsidRDefault="009D154F">
      <w:pPr>
        <w:pStyle w:val="ListParagraph"/>
        <w:numPr>
          <w:ilvl w:val="0"/>
          <w:numId w:val="6"/>
        </w:numPr>
        <w:tabs>
          <w:tab w:val="left" w:pos="3960"/>
        </w:tabs>
        <w:spacing w:line="360" w:lineRule="auto"/>
        <w:outlineLvl w:val="1"/>
        <w:rPr>
          <w:ins w:id="461" w:author="Ta Huong" w:date="2020-07-01T14:49:00Z"/>
          <w:rFonts w:ascii="Times New Roman" w:eastAsia="Times New Roman" w:hAnsi="Times New Roman" w:cs="Times New Roman"/>
          <w:b/>
          <w:bCs/>
          <w:color w:val="2F5496" w:themeColor="accent1" w:themeShade="BF"/>
          <w:sz w:val="26"/>
          <w:szCs w:val="26"/>
          <w:lang w:eastAsia="en-GB"/>
          <w:rPrChange w:id="462" w:author="Ta Huong" w:date="2020-07-01T15:37:00Z">
            <w:rPr>
              <w:ins w:id="463" w:author="Ta Huong" w:date="2020-07-01T14:49:00Z"/>
              <w:rFonts w:ascii="Times New Roman" w:eastAsia="Times New Roman" w:hAnsi="Times New Roman" w:cs="Times New Roman"/>
              <w:b/>
              <w:bCs/>
              <w:color w:val="212121"/>
              <w:sz w:val="26"/>
              <w:szCs w:val="26"/>
              <w:lang w:eastAsia="en-GB"/>
            </w:rPr>
          </w:rPrChange>
        </w:rPr>
        <w:pPrChange w:id="464" w:author="Ta Huong" w:date="2020-07-01T15:37:00Z">
          <w:pPr>
            <w:pStyle w:val="ListParagraph"/>
            <w:numPr>
              <w:numId w:val="6"/>
            </w:numPr>
            <w:tabs>
              <w:tab w:val="left" w:pos="3960"/>
            </w:tabs>
            <w:spacing w:line="360" w:lineRule="auto"/>
            <w:ind w:left="360" w:hanging="360"/>
          </w:pPr>
        </w:pPrChange>
      </w:pPr>
      <w:bookmarkStart w:id="465" w:name="_Toc44510877"/>
      <w:ins w:id="466" w:author="Ta Huong" w:date="2020-07-01T14:49:00Z">
        <w:r w:rsidRPr="002D5B83">
          <w:rPr>
            <w:rFonts w:ascii="Times New Roman" w:eastAsia="Times New Roman" w:hAnsi="Times New Roman" w:cs="Times New Roman"/>
            <w:b/>
            <w:bCs/>
            <w:color w:val="2F5496" w:themeColor="accent1" w:themeShade="BF"/>
            <w:sz w:val="26"/>
            <w:szCs w:val="26"/>
            <w:lang w:eastAsia="en-GB"/>
            <w:rPrChange w:id="467" w:author="Ta Huong" w:date="2020-07-01T15:37:00Z">
              <w:rPr>
                <w:rFonts w:ascii="Times New Roman" w:eastAsia="Times New Roman" w:hAnsi="Times New Roman" w:cs="Times New Roman"/>
                <w:b/>
                <w:bCs/>
                <w:color w:val="212121"/>
                <w:sz w:val="26"/>
                <w:szCs w:val="26"/>
                <w:lang w:eastAsia="en-GB"/>
              </w:rPr>
            </w:rPrChange>
          </w:rPr>
          <w:t>DB_Layer</w:t>
        </w:r>
        <w:bookmarkEnd w:id="465"/>
      </w:ins>
    </w:p>
    <w:p w14:paraId="5D5558C6" w14:textId="7ED69914" w:rsidR="009D154F" w:rsidRDefault="009D154F" w:rsidP="009D154F">
      <w:pPr>
        <w:pStyle w:val="ListParagraph"/>
        <w:numPr>
          <w:ilvl w:val="0"/>
          <w:numId w:val="2"/>
        </w:numPr>
        <w:tabs>
          <w:tab w:val="left" w:pos="3960"/>
        </w:tabs>
        <w:spacing w:line="360" w:lineRule="auto"/>
        <w:rPr>
          <w:ins w:id="468" w:author="Ta Huong" w:date="2020-07-01T14:57:00Z"/>
          <w:rFonts w:ascii="Times New Roman" w:eastAsia="Times New Roman" w:hAnsi="Times New Roman" w:cs="Times New Roman"/>
          <w:color w:val="212121"/>
          <w:sz w:val="26"/>
          <w:szCs w:val="26"/>
          <w:lang w:eastAsia="en-GB"/>
        </w:rPr>
      </w:pPr>
      <w:ins w:id="469" w:author="Ta Huong" w:date="2020-07-01T14:53:00Z">
        <w:r>
          <w:rPr>
            <w:rFonts w:ascii="Times New Roman" w:eastAsia="Times New Roman" w:hAnsi="Times New Roman" w:cs="Times New Roman"/>
            <w:color w:val="212121"/>
            <w:sz w:val="26"/>
            <w:szCs w:val="26"/>
            <w:lang w:eastAsia="en-GB"/>
          </w:rPr>
          <w:t xml:space="preserve">Giao tiếp </w:t>
        </w:r>
      </w:ins>
      <w:ins w:id="470" w:author="Ta Huong" w:date="2020-07-01T14:54:00Z">
        <w:r>
          <w:rPr>
            <w:rFonts w:ascii="Times New Roman" w:eastAsia="Times New Roman" w:hAnsi="Times New Roman" w:cs="Times New Roman"/>
            <w:color w:val="212121"/>
            <w:sz w:val="26"/>
            <w:szCs w:val="26"/>
            <w:lang w:eastAsia="en-GB"/>
          </w:rPr>
          <w:t>với Hệ cơ sở dữ liệu để truy vấn thông tin.</w:t>
        </w:r>
      </w:ins>
    </w:p>
    <w:p w14:paraId="09BB9944" w14:textId="56093D84" w:rsidR="00C41D02" w:rsidRPr="00C41D02" w:rsidRDefault="00C41D02">
      <w:pPr>
        <w:pStyle w:val="ListParagraph"/>
        <w:numPr>
          <w:ilvl w:val="1"/>
          <w:numId w:val="6"/>
        </w:numPr>
        <w:tabs>
          <w:tab w:val="left" w:pos="3960"/>
        </w:tabs>
        <w:spacing w:line="360" w:lineRule="auto"/>
        <w:outlineLvl w:val="2"/>
        <w:rPr>
          <w:ins w:id="471" w:author="Ta Huong" w:date="2020-07-01T14:54:00Z"/>
          <w:rFonts w:ascii="Times New Roman" w:eastAsia="Times New Roman" w:hAnsi="Times New Roman" w:cs="Times New Roman"/>
          <w:b/>
          <w:bCs/>
          <w:color w:val="212121"/>
          <w:sz w:val="26"/>
          <w:szCs w:val="26"/>
          <w:lang w:eastAsia="en-GB"/>
          <w:rPrChange w:id="472" w:author="Ta Huong" w:date="2020-07-01T14:58:00Z">
            <w:rPr>
              <w:ins w:id="473" w:author="Ta Huong" w:date="2020-07-01T14:54:00Z"/>
              <w:lang w:eastAsia="en-GB"/>
            </w:rPr>
          </w:rPrChange>
        </w:rPr>
        <w:pPrChange w:id="474" w:author="Ta Huong" w:date="2020-07-01T15:37:00Z">
          <w:pPr>
            <w:pStyle w:val="ListParagraph"/>
            <w:numPr>
              <w:numId w:val="2"/>
            </w:numPr>
            <w:tabs>
              <w:tab w:val="left" w:pos="3960"/>
            </w:tabs>
            <w:spacing w:line="360" w:lineRule="auto"/>
            <w:ind w:left="1794" w:hanging="360"/>
          </w:pPr>
        </w:pPrChange>
      </w:pPr>
      <w:bookmarkStart w:id="475" w:name="_Toc44510878"/>
      <w:ins w:id="476" w:author="Ta Huong" w:date="2020-07-01T14:58:00Z">
        <w:r>
          <w:rPr>
            <w:rFonts w:ascii="Times New Roman" w:eastAsia="Times New Roman" w:hAnsi="Times New Roman" w:cs="Times New Roman"/>
            <w:b/>
            <w:bCs/>
            <w:color w:val="212121"/>
            <w:sz w:val="26"/>
            <w:szCs w:val="26"/>
            <w:lang w:eastAsia="en-GB"/>
          </w:rPr>
          <w:t>ADO.NET</w:t>
        </w:r>
      </w:ins>
      <w:bookmarkEnd w:id="475"/>
    </w:p>
    <w:p w14:paraId="53F6ED39" w14:textId="5068383B" w:rsidR="009D154F" w:rsidRDefault="009D154F">
      <w:pPr>
        <w:tabs>
          <w:tab w:val="left" w:pos="90"/>
        </w:tabs>
        <w:autoSpaceDE w:val="0"/>
        <w:autoSpaceDN w:val="0"/>
        <w:adjustRightInd w:val="0"/>
        <w:spacing w:after="0" w:line="240" w:lineRule="auto"/>
        <w:ind w:left="1350" w:hanging="630"/>
        <w:rPr>
          <w:ins w:id="477" w:author="Ta Huong" w:date="2020-07-01T14:56:00Z"/>
          <w:rFonts w:ascii="Consolas" w:hAnsi="Consolas" w:cs="Consolas"/>
          <w:color w:val="000000"/>
          <w:sz w:val="19"/>
          <w:szCs w:val="19"/>
          <w:lang w:bidi="ar-SA"/>
        </w:rPr>
        <w:pPrChange w:id="478" w:author="Ta Huong" w:date="2020-07-01T14:57:00Z">
          <w:pPr>
            <w:autoSpaceDE w:val="0"/>
            <w:autoSpaceDN w:val="0"/>
            <w:adjustRightInd w:val="0"/>
            <w:spacing w:after="0" w:line="240" w:lineRule="auto"/>
          </w:pPr>
        </w:pPrChange>
      </w:pPr>
      <w:ins w:id="479" w:author="Ta Huong" w:date="2020-07-01T14:56:00Z">
        <w:r>
          <w:rPr>
            <w:rFonts w:ascii="Consolas" w:hAnsi="Consolas" w:cs="Consolas"/>
            <w:color w:val="0000FF"/>
            <w:sz w:val="19"/>
            <w:szCs w:val="19"/>
            <w:lang w:bidi="ar-SA"/>
          </w:rPr>
          <w:t>using</w:t>
        </w:r>
        <w:r>
          <w:rPr>
            <w:rFonts w:ascii="Consolas" w:hAnsi="Consolas" w:cs="Consolas"/>
            <w:color w:val="000000"/>
            <w:sz w:val="19"/>
            <w:szCs w:val="19"/>
            <w:lang w:bidi="ar-SA"/>
          </w:rPr>
          <w:t xml:space="preserve"> QuanLyTruongHoc.Objects;</w:t>
        </w:r>
      </w:ins>
    </w:p>
    <w:p w14:paraId="42F77335" w14:textId="77777777" w:rsidR="009D154F" w:rsidRDefault="009D154F">
      <w:pPr>
        <w:tabs>
          <w:tab w:val="left" w:pos="90"/>
        </w:tabs>
        <w:autoSpaceDE w:val="0"/>
        <w:autoSpaceDN w:val="0"/>
        <w:adjustRightInd w:val="0"/>
        <w:spacing w:after="0" w:line="240" w:lineRule="auto"/>
        <w:ind w:left="1350" w:hanging="630"/>
        <w:rPr>
          <w:ins w:id="480" w:author="Ta Huong" w:date="2020-07-01T14:56:00Z"/>
          <w:rFonts w:ascii="Consolas" w:hAnsi="Consolas" w:cs="Consolas"/>
          <w:color w:val="000000"/>
          <w:sz w:val="19"/>
          <w:szCs w:val="19"/>
          <w:lang w:bidi="ar-SA"/>
        </w:rPr>
        <w:pPrChange w:id="481" w:author="Ta Huong" w:date="2020-07-01T14:57:00Z">
          <w:pPr>
            <w:autoSpaceDE w:val="0"/>
            <w:autoSpaceDN w:val="0"/>
            <w:adjustRightInd w:val="0"/>
            <w:spacing w:after="0" w:line="240" w:lineRule="auto"/>
          </w:pPr>
        </w:pPrChange>
      </w:pPr>
      <w:ins w:id="482" w:author="Ta Huong" w:date="2020-07-01T14:56:00Z">
        <w:r>
          <w:rPr>
            <w:rFonts w:ascii="Consolas" w:hAnsi="Consolas" w:cs="Consolas"/>
            <w:color w:val="0000FF"/>
            <w:sz w:val="19"/>
            <w:szCs w:val="19"/>
            <w:lang w:bidi="ar-SA"/>
          </w:rPr>
          <w:t>using</w:t>
        </w:r>
        <w:r>
          <w:rPr>
            <w:rFonts w:ascii="Consolas" w:hAnsi="Consolas" w:cs="Consolas"/>
            <w:color w:val="000000"/>
            <w:sz w:val="19"/>
            <w:szCs w:val="19"/>
            <w:lang w:bidi="ar-SA"/>
          </w:rPr>
          <w:t xml:space="preserve"> System;</w:t>
        </w:r>
      </w:ins>
    </w:p>
    <w:p w14:paraId="2A0B8761" w14:textId="77777777" w:rsidR="009D154F" w:rsidRDefault="009D154F">
      <w:pPr>
        <w:tabs>
          <w:tab w:val="left" w:pos="90"/>
        </w:tabs>
        <w:autoSpaceDE w:val="0"/>
        <w:autoSpaceDN w:val="0"/>
        <w:adjustRightInd w:val="0"/>
        <w:spacing w:after="0" w:line="240" w:lineRule="auto"/>
        <w:ind w:left="1350" w:hanging="630"/>
        <w:rPr>
          <w:ins w:id="483" w:author="Ta Huong" w:date="2020-07-01T14:56:00Z"/>
          <w:rFonts w:ascii="Consolas" w:hAnsi="Consolas" w:cs="Consolas"/>
          <w:color w:val="000000"/>
          <w:sz w:val="19"/>
          <w:szCs w:val="19"/>
          <w:lang w:bidi="ar-SA"/>
        </w:rPr>
        <w:pPrChange w:id="484" w:author="Ta Huong" w:date="2020-07-01T14:57:00Z">
          <w:pPr>
            <w:autoSpaceDE w:val="0"/>
            <w:autoSpaceDN w:val="0"/>
            <w:adjustRightInd w:val="0"/>
            <w:spacing w:after="0" w:line="240" w:lineRule="auto"/>
          </w:pPr>
        </w:pPrChange>
      </w:pPr>
      <w:ins w:id="485" w:author="Ta Huong" w:date="2020-07-01T14:56:00Z">
        <w:r>
          <w:rPr>
            <w:rFonts w:ascii="Consolas" w:hAnsi="Consolas" w:cs="Consolas"/>
            <w:color w:val="0000FF"/>
            <w:sz w:val="19"/>
            <w:szCs w:val="19"/>
            <w:lang w:bidi="ar-SA"/>
          </w:rPr>
          <w:t>using</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System.Collections.Generic</w:t>
        </w:r>
        <w:proofErr w:type="gramEnd"/>
        <w:r>
          <w:rPr>
            <w:rFonts w:ascii="Consolas" w:hAnsi="Consolas" w:cs="Consolas"/>
            <w:color w:val="000000"/>
            <w:sz w:val="19"/>
            <w:szCs w:val="19"/>
            <w:lang w:bidi="ar-SA"/>
          </w:rPr>
          <w:t>;</w:t>
        </w:r>
      </w:ins>
    </w:p>
    <w:p w14:paraId="175566E3" w14:textId="77777777" w:rsidR="009D154F" w:rsidRDefault="009D154F">
      <w:pPr>
        <w:tabs>
          <w:tab w:val="left" w:pos="90"/>
        </w:tabs>
        <w:autoSpaceDE w:val="0"/>
        <w:autoSpaceDN w:val="0"/>
        <w:adjustRightInd w:val="0"/>
        <w:spacing w:after="0" w:line="240" w:lineRule="auto"/>
        <w:ind w:left="1350" w:hanging="630"/>
        <w:rPr>
          <w:ins w:id="486" w:author="Ta Huong" w:date="2020-07-01T14:56:00Z"/>
          <w:rFonts w:ascii="Consolas" w:hAnsi="Consolas" w:cs="Consolas"/>
          <w:color w:val="000000"/>
          <w:sz w:val="19"/>
          <w:szCs w:val="19"/>
          <w:lang w:bidi="ar-SA"/>
        </w:rPr>
        <w:pPrChange w:id="487" w:author="Ta Huong" w:date="2020-07-01T14:57:00Z">
          <w:pPr>
            <w:autoSpaceDE w:val="0"/>
            <w:autoSpaceDN w:val="0"/>
            <w:adjustRightInd w:val="0"/>
            <w:spacing w:after="0" w:line="240" w:lineRule="auto"/>
          </w:pPr>
        </w:pPrChange>
      </w:pPr>
      <w:ins w:id="488" w:author="Ta Huong" w:date="2020-07-01T14:56:00Z">
        <w:r>
          <w:rPr>
            <w:rFonts w:ascii="Consolas" w:hAnsi="Consolas" w:cs="Consolas"/>
            <w:color w:val="0000FF"/>
            <w:sz w:val="19"/>
            <w:szCs w:val="19"/>
            <w:lang w:bidi="ar-SA"/>
          </w:rPr>
          <w:t>using</w:t>
        </w:r>
        <w:r>
          <w:rPr>
            <w:rFonts w:ascii="Consolas" w:hAnsi="Consolas" w:cs="Consolas"/>
            <w:color w:val="000000"/>
            <w:sz w:val="19"/>
            <w:szCs w:val="19"/>
            <w:lang w:bidi="ar-SA"/>
          </w:rPr>
          <w:t xml:space="preserve"> System.Data;</w:t>
        </w:r>
      </w:ins>
    </w:p>
    <w:p w14:paraId="4258D35A" w14:textId="77777777" w:rsidR="009D154F" w:rsidRDefault="009D154F">
      <w:pPr>
        <w:tabs>
          <w:tab w:val="left" w:pos="90"/>
        </w:tabs>
        <w:autoSpaceDE w:val="0"/>
        <w:autoSpaceDN w:val="0"/>
        <w:adjustRightInd w:val="0"/>
        <w:spacing w:after="0" w:line="240" w:lineRule="auto"/>
        <w:ind w:left="1350" w:hanging="630"/>
        <w:rPr>
          <w:ins w:id="489" w:author="Ta Huong" w:date="2020-07-01T14:56:00Z"/>
          <w:rFonts w:ascii="Consolas" w:hAnsi="Consolas" w:cs="Consolas"/>
          <w:color w:val="000000"/>
          <w:sz w:val="19"/>
          <w:szCs w:val="19"/>
          <w:lang w:bidi="ar-SA"/>
        </w:rPr>
        <w:pPrChange w:id="490" w:author="Ta Huong" w:date="2020-07-01T14:57:00Z">
          <w:pPr>
            <w:autoSpaceDE w:val="0"/>
            <w:autoSpaceDN w:val="0"/>
            <w:adjustRightInd w:val="0"/>
            <w:spacing w:after="0" w:line="240" w:lineRule="auto"/>
          </w:pPr>
        </w:pPrChange>
      </w:pPr>
      <w:ins w:id="491" w:author="Ta Huong" w:date="2020-07-01T14:56:00Z">
        <w:r>
          <w:rPr>
            <w:rFonts w:ascii="Consolas" w:hAnsi="Consolas" w:cs="Consolas"/>
            <w:color w:val="0000FF"/>
            <w:sz w:val="19"/>
            <w:szCs w:val="19"/>
            <w:lang w:bidi="ar-SA"/>
          </w:rPr>
          <w:t>using</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System.Data.SqlClient</w:t>
        </w:r>
        <w:proofErr w:type="gramEnd"/>
        <w:r>
          <w:rPr>
            <w:rFonts w:ascii="Consolas" w:hAnsi="Consolas" w:cs="Consolas"/>
            <w:color w:val="000000"/>
            <w:sz w:val="19"/>
            <w:szCs w:val="19"/>
            <w:lang w:bidi="ar-SA"/>
          </w:rPr>
          <w:t>;</w:t>
        </w:r>
      </w:ins>
    </w:p>
    <w:p w14:paraId="64B10912" w14:textId="77777777" w:rsidR="009D154F" w:rsidRDefault="009D154F">
      <w:pPr>
        <w:tabs>
          <w:tab w:val="left" w:pos="90"/>
        </w:tabs>
        <w:autoSpaceDE w:val="0"/>
        <w:autoSpaceDN w:val="0"/>
        <w:adjustRightInd w:val="0"/>
        <w:spacing w:after="0" w:line="240" w:lineRule="auto"/>
        <w:ind w:left="1350" w:hanging="630"/>
        <w:rPr>
          <w:ins w:id="492" w:author="Ta Huong" w:date="2020-07-01T14:56:00Z"/>
          <w:rFonts w:ascii="Consolas" w:hAnsi="Consolas" w:cs="Consolas"/>
          <w:color w:val="000000"/>
          <w:sz w:val="19"/>
          <w:szCs w:val="19"/>
          <w:lang w:bidi="ar-SA"/>
        </w:rPr>
        <w:pPrChange w:id="493" w:author="Ta Huong" w:date="2020-07-01T14:57:00Z">
          <w:pPr>
            <w:autoSpaceDE w:val="0"/>
            <w:autoSpaceDN w:val="0"/>
            <w:adjustRightInd w:val="0"/>
            <w:spacing w:after="0" w:line="240" w:lineRule="auto"/>
          </w:pPr>
        </w:pPrChange>
      </w:pPr>
      <w:ins w:id="494" w:author="Ta Huong" w:date="2020-07-01T14:56:00Z">
        <w:r>
          <w:rPr>
            <w:rFonts w:ascii="Consolas" w:hAnsi="Consolas" w:cs="Consolas"/>
            <w:color w:val="0000FF"/>
            <w:sz w:val="19"/>
            <w:szCs w:val="19"/>
            <w:lang w:bidi="ar-SA"/>
          </w:rPr>
          <w:t>using</w:t>
        </w:r>
        <w:r>
          <w:rPr>
            <w:rFonts w:ascii="Consolas" w:hAnsi="Consolas" w:cs="Consolas"/>
            <w:color w:val="000000"/>
            <w:sz w:val="19"/>
            <w:szCs w:val="19"/>
            <w:lang w:bidi="ar-SA"/>
          </w:rPr>
          <w:t xml:space="preserve"> System.Linq;</w:t>
        </w:r>
      </w:ins>
    </w:p>
    <w:p w14:paraId="76B5EE86" w14:textId="77777777" w:rsidR="009D154F" w:rsidRDefault="009D154F">
      <w:pPr>
        <w:tabs>
          <w:tab w:val="left" w:pos="90"/>
        </w:tabs>
        <w:autoSpaceDE w:val="0"/>
        <w:autoSpaceDN w:val="0"/>
        <w:adjustRightInd w:val="0"/>
        <w:spacing w:after="0" w:line="240" w:lineRule="auto"/>
        <w:ind w:left="1350" w:hanging="630"/>
        <w:rPr>
          <w:ins w:id="495" w:author="Ta Huong" w:date="2020-07-01T14:56:00Z"/>
          <w:rFonts w:ascii="Consolas" w:hAnsi="Consolas" w:cs="Consolas"/>
          <w:color w:val="000000"/>
          <w:sz w:val="19"/>
          <w:szCs w:val="19"/>
          <w:lang w:bidi="ar-SA"/>
        </w:rPr>
        <w:pPrChange w:id="496" w:author="Ta Huong" w:date="2020-07-01T14:57:00Z">
          <w:pPr>
            <w:autoSpaceDE w:val="0"/>
            <w:autoSpaceDN w:val="0"/>
            <w:adjustRightInd w:val="0"/>
            <w:spacing w:after="0" w:line="240" w:lineRule="auto"/>
          </w:pPr>
        </w:pPrChange>
      </w:pPr>
      <w:ins w:id="497" w:author="Ta Huong" w:date="2020-07-01T14:56:00Z">
        <w:r>
          <w:rPr>
            <w:rFonts w:ascii="Consolas" w:hAnsi="Consolas" w:cs="Consolas"/>
            <w:color w:val="0000FF"/>
            <w:sz w:val="19"/>
            <w:szCs w:val="19"/>
            <w:lang w:bidi="ar-SA"/>
          </w:rPr>
          <w:t>using</w:t>
        </w:r>
        <w:r>
          <w:rPr>
            <w:rFonts w:ascii="Consolas" w:hAnsi="Consolas" w:cs="Consolas"/>
            <w:color w:val="000000"/>
            <w:sz w:val="19"/>
            <w:szCs w:val="19"/>
            <w:lang w:bidi="ar-SA"/>
          </w:rPr>
          <w:t xml:space="preserve"> System.Text;</w:t>
        </w:r>
      </w:ins>
    </w:p>
    <w:p w14:paraId="3C8C759A" w14:textId="77777777" w:rsidR="009D154F" w:rsidRDefault="009D154F">
      <w:pPr>
        <w:tabs>
          <w:tab w:val="left" w:pos="90"/>
        </w:tabs>
        <w:autoSpaceDE w:val="0"/>
        <w:autoSpaceDN w:val="0"/>
        <w:adjustRightInd w:val="0"/>
        <w:spacing w:after="0" w:line="240" w:lineRule="auto"/>
        <w:ind w:left="1350" w:hanging="630"/>
        <w:rPr>
          <w:ins w:id="498" w:author="Ta Huong" w:date="2020-07-01T14:56:00Z"/>
          <w:rFonts w:ascii="Consolas" w:hAnsi="Consolas" w:cs="Consolas"/>
          <w:color w:val="000000"/>
          <w:sz w:val="19"/>
          <w:szCs w:val="19"/>
          <w:lang w:bidi="ar-SA"/>
        </w:rPr>
        <w:pPrChange w:id="499" w:author="Ta Huong" w:date="2020-07-01T14:57:00Z">
          <w:pPr>
            <w:autoSpaceDE w:val="0"/>
            <w:autoSpaceDN w:val="0"/>
            <w:adjustRightInd w:val="0"/>
            <w:spacing w:after="0" w:line="240" w:lineRule="auto"/>
          </w:pPr>
        </w:pPrChange>
      </w:pPr>
      <w:ins w:id="500" w:author="Ta Huong" w:date="2020-07-01T14:56:00Z">
        <w:r>
          <w:rPr>
            <w:rFonts w:ascii="Consolas" w:hAnsi="Consolas" w:cs="Consolas"/>
            <w:color w:val="0000FF"/>
            <w:sz w:val="19"/>
            <w:szCs w:val="19"/>
            <w:lang w:bidi="ar-SA"/>
          </w:rPr>
          <w:t>using</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System.Threading.Tasks</w:t>
        </w:r>
        <w:proofErr w:type="gramEnd"/>
        <w:r>
          <w:rPr>
            <w:rFonts w:ascii="Consolas" w:hAnsi="Consolas" w:cs="Consolas"/>
            <w:color w:val="000000"/>
            <w:sz w:val="19"/>
            <w:szCs w:val="19"/>
            <w:lang w:bidi="ar-SA"/>
          </w:rPr>
          <w:t>;</w:t>
        </w:r>
      </w:ins>
    </w:p>
    <w:p w14:paraId="73887693" w14:textId="77777777" w:rsidR="009D154F" w:rsidRDefault="009D154F">
      <w:pPr>
        <w:tabs>
          <w:tab w:val="left" w:pos="90"/>
        </w:tabs>
        <w:autoSpaceDE w:val="0"/>
        <w:autoSpaceDN w:val="0"/>
        <w:adjustRightInd w:val="0"/>
        <w:spacing w:after="0" w:line="240" w:lineRule="auto"/>
        <w:ind w:left="1350" w:hanging="630"/>
        <w:rPr>
          <w:ins w:id="501" w:author="Ta Huong" w:date="2020-07-01T14:56:00Z"/>
          <w:rFonts w:ascii="Consolas" w:hAnsi="Consolas" w:cs="Consolas"/>
          <w:color w:val="000000"/>
          <w:sz w:val="19"/>
          <w:szCs w:val="19"/>
          <w:lang w:bidi="ar-SA"/>
        </w:rPr>
        <w:pPrChange w:id="502" w:author="Ta Huong" w:date="2020-07-01T14:57:00Z">
          <w:pPr>
            <w:autoSpaceDE w:val="0"/>
            <w:autoSpaceDN w:val="0"/>
            <w:adjustRightInd w:val="0"/>
            <w:spacing w:after="0" w:line="240" w:lineRule="auto"/>
          </w:pPr>
        </w:pPrChange>
      </w:pPr>
    </w:p>
    <w:p w14:paraId="5539D93E" w14:textId="77777777" w:rsidR="009D154F" w:rsidRDefault="009D154F">
      <w:pPr>
        <w:tabs>
          <w:tab w:val="left" w:pos="90"/>
        </w:tabs>
        <w:autoSpaceDE w:val="0"/>
        <w:autoSpaceDN w:val="0"/>
        <w:adjustRightInd w:val="0"/>
        <w:spacing w:after="0" w:line="240" w:lineRule="auto"/>
        <w:ind w:left="1350" w:hanging="630"/>
        <w:rPr>
          <w:ins w:id="503" w:author="Ta Huong" w:date="2020-07-01T14:56:00Z"/>
          <w:rFonts w:ascii="Consolas" w:hAnsi="Consolas" w:cs="Consolas"/>
          <w:color w:val="000000"/>
          <w:sz w:val="19"/>
          <w:szCs w:val="19"/>
          <w:lang w:bidi="ar-SA"/>
        </w:rPr>
        <w:pPrChange w:id="504" w:author="Ta Huong" w:date="2020-07-01T14:57:00Z">
          <w:pPr>
            <w:autoSpaceDE w:val="0"/>
            <w:autoSpaceDN w:val="0"/>
            <w:adjustRightInd w:val="0"/>
            <w:spacing w:after="0" w:line="240" w:lineRule="auto"/>
          </w:pPr>
        </w:pPrChange>
      </w:pPr>
      <w:ins w:id="505" w:author="Ta Huong" w:date="2020-07-01T14:56:00Z">
        <w:r>
          <w:rPr>
            <w:rFonts w:ascii="Consolas" w:hAnsi="Consolas" w:cs="Consolas"/>
            <w:color w:val="0000FF"/>
            <w:sz w:val="19"/>
            <w:szCs w:val="19"/>
            <w:lang w:bidi="ar-SA"/>
          </w:rPr>
          <w:t>namespace</w:t>
        </w:r>
        <w:r>
          <w:rPr>
            <w:rFonts w:ascii="Consolas" w:hAnsi="Consolas" w:cs="Consolas"/>
            <w:color w:val="000000"/>
            <w:sz w:val="19"/>
            <w:szCs w:val="19"/>
            <w:lang w:bidi="ar-SA"/>
          </w:rPr>
          <w:t xml:space="preserve"> QuanLyTruongHoc.DB_Layer</w:t>
        </w:r>
      </w:ins>
    </w:p>
    <w:p w14:paraId="274FF279" w14:textId="77777777" w:rsidR="009D154F" w:rsidRDefault="009D154F">
      <w:pPr>
        <w:tabs>
          <w:tab w:val="left" w:pos="90"/>
        </w:tabs>
        <w:autoSpaceDE w:val="0"/>
        <w:autoSpaceDN w:val="0"/>
        <w:adjustRightInd w:val="0"/>
        <w:spacing w:after="0" w:line="240" w:lineRule="auto"/>
        <w:ind w:left="1350" w:hanging="630"/>
        <w:rPr>
          <w:ins w:id="506" w:author="Ta Huong" w:date="2020-07-01T14:56:00Z"/>
          <w:rFonts w:ascii="Consolas" w:hAnsi="Consolas" w:cs="Consolas"/>
          <w:color w:val="000000"/>
          <w:sz w:val="19"/>
          <w:szCs w:val="19"/>
          <w:lang w:bidi="ar-SA"/>
        </w:rPr>
        <w:pPrChange w:id="507" w:author="Ta Huong" w:date="2020-07-01T14:57:00Z">
          <w:pPr>
            <w:autoSpaceDE w:val="0"/>
            <w:autoSpaceDN w:val="0"/>
            <w:adjustRightInd w:val="0"/>
            <w:spacing w:after="0" w:line="240" w:lineRule="auto"/>
          </w:pPr>
        </w:pPrChange>
      </w:pPr>
      <w:ins w:id="508" w:author="Ta Huong" w:date="2020-07-01T14:56:00Z">
        <w:r>
          <w:rPr>
            <w:rFonts w:ascii="Consolas" w:hAnsi="Consolas" w:cs="Consolas"/>
            <w:color w:val="000000"/>
            <w:sz w:val="19"/>
            <w:szCs w:val="19"/>
            <w:lang w:bidi="ar-SA"/>
          </w:rPr>
          <w:t>{</w:t>
        </w:r>
      </w:ins>
    </w:p>
    <w:p w14:paraId="4115C25B" w14:textId="77777777" w:rsidR="009D154F" w:rsidRDefault="009D154F">
      <w:pPr>
        <w:tabs>
          <w:tab w:val="left" w:pos="90"/>
        </w:tabs>
        <w:autoSpaceDE w:val="0"/>
        <w:autoSpaceDN w:val="0"/>
        <w:adjustRightInd w:val="0"/>
        <w:spacing w:after="0" w:line="240" w:lineRule="auto"/>
        <w:ind w:left="1350" w:hanging="630"/>
        <w:rPr>
          <w:ins w:id="509" w:author="Ta Huong" w:date="2020-07-01T14:56:00Z"/>
          <w:rFonts w:ascii="Consolas" w:hAnsi="Consolas" w:cs="Consolas"/>
          <w:color w:val="000000"/>
          <w:sz w:val="19"/>
          <w:szCs w:val="19"/>
          <w:lang w:bidi="ar-SA"/>
        </w:rPr>
        <w:pPrChange w:id="510" w:author="Ta Huong" w:date="2020-07-01T14:57:00Z">
          <w:pPr>
            <w:autoSpaceDE w:val="0"/>
            <w:autoSpaceDN w:val="0"/>
            <w:adjustRightInd w:val="0"/>
            <w:spacing w:after="0" w:line="240" w:lineRule="auto"/>
          </w:pPr>
        </w:pPrChange>
      </w:pPr>
      <w:ins w:id="511"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class</w:t>
        </w:r>
        <w:r>
          <w:rPr>
            <w:rFonts w:ascii="Consolas" w:hAnsi="Consolas" w:cs="Consolas"/>
            <w:color w:val="000000"/>
            <w:sz w:val="19"/>
            <w:szCs w:val="19"/>
            <w:lang w:bidi="ar-SA"/>
          </w:rPr>
          <w:t xml:space="preserve"> </w:t>
        </w:r>
        <w:r>
          <w:rPr>
            <w:rFonts w:ascii="Consolas" w:hAnsi="Consolas" w:cs="Consolas"/>
            <w:color w:val="2B91AF"/>
            <w:sz w:val="19"/>
            <w:szCs w:val="19"/>
            <w:lang w:bidi="ar-SA"/>
          </w:rPr>
          <w:t>DLMain</w:t>
        </w:r>
      </w:ins>
    </w:p>
    <w:p w14:paraId="7ACDF1F3" w14:textId="77777777" w:rsidR="009D154F" w:rsidRDefault="009D154F">
      <w:pPr>
        <w:tabs>
          <w:tab w:val="left" w:pos="90"/>
        </w:tabs>
        <w:autoSpaceDE w:val="0"/>
        <w:autoSpaceDN w:val="0"/>
        <w:adjustRightInd w:val="0"/>
        <w:spacing w:after="0" w:line="240" w:lineRule="auto"/>
        <w:ind w:left="1350" w:hanging="630"/>
        <w:rPr>
          <w:ins w:id="512" w:author="Ta Huong" w:date="2020-07-01T14:56:00Z"/>
          <w:rFonts w:ascii="Consolas" w:hAnsi="Consolas" w:cs="Consolas"/>
          <w:color w:val="000000"/>
          <w:sz w:val="19"/>
          <w:szCs w:val="19"/>
          <w:lang w:bidi="ar-SA"/>
        </w:rPr>
        <w:pPrChange w:id="513" w:author="Ta Huong" w:date="2020-07-01T14:57:00Z">
          <w:pPr>
            <w:autoSpaceDE w:val="0"/>
            <w:autoSpaceDN w:val="0"/>
            <w:adjustRightInd w:val="0"/>
            <w:spacing w:after="0" w:line="240" w:lineRule="auto"/>
          </w:pPr>
        </w:pPrChange>
      </w:pPr>
      <w:ins w:id="514" w:author="Ta Huong" w:date="2020-07-01T14:56:00Z">
        <w:r>
          <w:rPr>
            <w:rFonts w:ascii="Consolas" w:hAnsi="Consolas" w:cs="Consolas"/>
            <w:color w:val="000000"/>
            <w:sz w:val="19"/>
            <w:szCs w:val="19"/>
            <w:lang w:bidi="ar-SA"/>
          </w:rPr>
          <w:t xml:space="preserve">    {</w:t>
        </w:r>
      </w:ins>
    </w:p>
    <w:p w14:paraId="49C7EFC3" w14:textId="77777777" w:rsidR="009D154F" w:rsidRDefault="009D154F">
      <w:pPr>
        <w:tabs>
          <w:tab w:val="left" w:pos="90"/>
        </w:tabs>
        <w:autoSpaceDE w:val="0"/>
        <w:autoSpaceDN w:val="0"/>
        <w:adjustRightInd w:val="0"/>
        <w:spacing w:after="0" w:line="240" w:lineRule="auto"/>
        <w:ind w:left="1350" w:hanging="630"/>
        <w:rPr>
          <w:ins w:id="515" w:author="Ta Huong" w:date="2020-07-01T14:56:00Z"/>
          <w:rFonts w:ascii="Consolas" w:hAnsi="Consolas" w:cs="Consolas"/>
          <w:color w:val="000000"/>
          <w:sz w:val="19"/>
          <w:szCs w:val="19"/>
          <w:lang w:bidi="ar-SA"/>
        </w:rPr>
        <w:pPrChange w:id="516" w:author="Ta Huong" w:date="2020-07-01T14:57:00Z">
          <w:pPr>
            <w:autoSpaceDE w:val="0"/>
            <w:autoSpaceDN w:val="0"/>
            <w:adjustRightInd w:val="0"/>
            <w:spacing w:after="0" w:line="240" w:lineRule="auto"/>
          </w:pPr>
        </w:pPrChange>
      </w:pPr>
      <w:ins w:id="517"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private</w:t>
        </w:r>
        <w:r>
          <w:rPr>
            <w:rFonts w:ascii="Consolas" w:hAnsi="Consolas" w:cs="Consolas"/>
            <w:color w:val="000000"/>
            <w:sz w:val="19"/>
            <w:szCs w:val="19"/>
            <w:lang w:bidi="ar-SA"/>
          </w:rPr>
          <w:t xml:space="preserve">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connectionString = </w:t>
        </w:r>
        <w:r>
          <w:rPr>
            <w:rFonts w:ascii="Consolas" w:hAnsi="Consolas" w:cs="Consolas"/>
            <w:color w:val="A31515"/>
            <w:sz w:val="19"/>
            <w:szCs w:val="19"/>
            <w:lang w:bidi="ar-SA"/>
          </w:rPr>
          <w:t>"Data Source = (local); Initial Catalog = QuanLyTruongHoc; "</w:t>
        </w:r>
        <w:r>
          <w:rPr>
            <w:rFonts w:ascii="Consolas" w:hAnsi="Consolas" w:cs="Consolas"/>
            <w:color w:val="000000"/>
            <w:sz w:val="19"/>
            <w:szCs w:val="19"/>
            <w:lang w:bidi="ar-SA"/>
          </w:rPr>
          <w:t xml:space="preserve"> +</w:t>
        </w:r>
      </w:ins>
    </w:p>
    <w:p w14:paraId="1645E8AE" w14:textId="77777777" w:rsidR="009D154F" w:rsidRDefault="009D154F">
      <w:pPr>
        <w:tabs>
          <w:tab w:val="left" w:pos="90"/>
        </w:tabs>
        <w:autoSpaceDE w:val="0"/>
        <w:autoSpaceDN w:val="0"/>
        <w:adjustRightInd w:val="0"/>
        <w:spacing w:after="0" w:line="240" w:lineRule="auto"/>
        <w:ind w:left="1350" w:hanging="630"/>
        <w:rPr>
          <w:ins w:id="518" w:author="Ta Huong" w:date="2020-07-01T14:56:00Z"/>
          <w:rFonts w:ascii="Consolas" w:hAnsi="Consolas" w:cs="Consolas"/>
          <w:color w:val="000000"/>
          <w:sz w:val="19"/>
          <w:szCs w:val="19"/>
          <w:lang w:bidi="ar-SA"/>
        </w:rPr>
        <w:pPrChange w:id="519" w:author="Ta Huong" w:date="2020-07-01T14:57:00Z">
          <w:pPr>
            <w:autoSpaceDE w:val="0"/>
            <w:autoSpaceDN w:val="0"/>
            <w:adjustRightInd w:val="0"/>
            <w:spacing w:after="0" w:line="240" w:lineRule="auto"/>
          </w:pPr>
        </w:pPrChange>
      </w:pPr>
      <w:ins w:id="520" w:author="Ta Huong" w:date="2020-07-01T14:56:00Z">
        <w:r>
          <w:rPr>
            <w:rFonts w:ascii="Consolas" w:hAnsi="Consolas" w:cs="Consolas"/>
            <w:color w:val="000000"/>
            <w:sz w:val="19"/>
            <w:szCs w:val="19"/>
            <w:lang w:bidi="ar-SA"/>
          </w:rPr>
          <w:t xml:space="preserve">            </w:t>
        </w:r>
        <w:r>
          <w:rPr>
            <w:rFonts w:ascii="Consolas" w:hAnsi="Consolas" w:cs="Consolas"/>
            <w:color w:val="A31515"/>
            <w:sz w:val="19"/>
            <w:szCs w:val="19"/>
            <w:lang w:bidi="ar-SA"/>
          </w:rPr>
          <w:t>"Integrated Security = True"</w:t>
        </w:r>
        <w:r>
          <w:rPr>
            <w:rFonts w:ascii="Consolas" w:hAnsi="Consolas" w:cs="Consolas"/>
            <w:color w:val="000000"/>
            <w:sz w:val="19"/>
            <w:szCs w:val="19"/>
            <w:lang w:bidi="ar-SA"/>
          </w:rPr>
          <w:t>;</w:t>
        </w:r>
      </w:ins>
    </w:p>
    <w:p w14:paraId="12FC10B6" w14:textId="77777777" w:rsidR="009D154F" w:rsidRDefault="009D154F">
      <w:pPr>
        <w:tabs>
          <w:tab w:val="left" w:pos="90"/>
        </w:tabs>
        <w:autoSpaceDE w:val="0"/>
        <w:autoSpaceDN w:val="0"/>
        <w:adjustRightInd w:val="0"/>
        <w:spacing w:after="0" w:line="240" w:lineRule="auto"/>
        <w:ind w:left="1350" w:hanging="630"/>
        <w:rPr>
          <w:ins w:id="521" w:author="Ta Huong" w:date="2020-07-01T14:56:00Z"/>
          <w:rFonts w:ascii="Consolas" w:hAnsi="Consolas" w:cs="Consolas"/>
          <w:color w:val="000000"/>
          <w:sz w:val="19"/>
          <w:szCs w:val="19"/>
          <w:lang w:bidi="ar-SA"/>
        </w:rPr>
        <w:pPrChange w:id="522" w:author="Ta Huong" w:date="2020-07-01T14:57:00Z">
          <w:pPr>
            <w:autoSpaceDE w:val="0"/>
            <w:autoSpaceDN w:val="0"/>
            <w:adjustRightInd w:val="0"/>
            <w:spacing w:after="0" w:line="240" w:lineRule="auto"/>
          </w:pPr>
        </w:pPrChange>
      </w:pPr>
      <w:ins w:id="523"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private</w:t>
        </w:r>
        <w:r>
          <w:rPr>
            <w:rFonts w:ascii="Consolas" w:hAnsi="Consolas" w:cs="Consolas"/>
            <w:color w:val="000000"/>
            <w:sz w:val="19"/>
            <w:szCs w:val="19"/>
            <w:lang w:bidi="ar-SA"/>
          </w:rPr>
          <w:t xml:space="preserve"> SqlConnection connection = </w:t>
        </w:r>
        <w:r>
          <w:rPr>
            <w:rFonts w:ascii="Consolas" w:hAnsi="Consolas" w:cs="Consolas"/>
            <w:color w:val="0000FF"/>
            <w:sz w:val="19"/>
            <w:szCs w:val="19"/>
            <w:lang w:bidi="ar-SA"/>
          </w:rPr>
          <w:t>null</w:t>
        </w:r>
        <w:r>
          <w:rPr>
            <w:rFonts w:ascii="Consolas" w:hAnsi="Consolas" w:cs="Consolas"/>
            <w:color w:val="000000"/>
            <w:sz w:val="19"/>
            <w:szCs w:val="19"/>
            <w:lang w:bidi="ar-SA"/>
          </w:rPr>
          <w:t>;</w:t>
        </w:r>
      </w:ins>
    </w:p>
    <w:p w14:paraId="6B19E41E" w14:textId="77777777" w:rsidR="009D154F" w:rsidRDefault="009D154F">
      <w:pPr>
        <w:tabs>
          <w:tab w:val="left" w:pos="90"/>
        </w:tabs>
        <w:autoSpaceDE w:val="0"/>
        <w:autoSpaceDN w:val="0"/>
        <w:adjustRightInd w:val="0"/>
        <w:spacing w:after="0" w:line="240" w:lineRule="auto"/>
        <w:ind w:left="1350" w:hanging="630"/>
        <w:rPr>
          <w:ins w:id="524" w:author="Ta Huong" w:date="2020-07-01T14:56:00Z"/>
          <w:rFonts w:ascii="Consolas" w:hAnsi="Consolas" w:cs="Consolas"/>
          <w:color w:val="000000"/>
          <w:sz w:val="19"/>
          <w:szCs w:val="19"/>
          <w:lang w:bidi="ar-SA"/>
        </w:rPr>
        <w:pPrChange w:id="525" w:author="Ta Huong" w:date="2020-07-01T14:57:00Z">
          <w:pPr>
            <w:autoSpaceDE w:val="0"/>
            <w:autoSpaceDN w:val="0"/>
            <w:adjustRightInd w:val="0"/>
            <w:spacing w:after="0" w:line="240" w:lineRule="auto"/>
          </w:pPr>
        </w:pPrChange>
      </w:pPr>
      <w:ins w:id="526"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private</w:t>
        </w:r>
        <w:r>
          <w:rPr>
            <w:rFonts w:ascii="Consolas" w:hAnsi="Consolas" w:cs="Consolas"/>
            <w:color w:val="000000"/>
            <w:sz w:val="19"/>
            <w:szCs w:val="19"/>
            <w:lang w:bidi="ar-SA"/>
          </w:rPr>
          <w:t xml:space="preserve"> SqlDataAdapter dataAdapter = </w:t>
        </w:r>
        <w:r>
          <w:rPr>
            <w:rFonts w:ascii="Consolas" w:hAnsi="Consolas" w:cs="Consolas"/>
            <w:color w:val="0000FF"/>
            <w:sz w:val="19"/>
            <w:szCs w:val="19"/>
            <w:lang w:bidi="ar-SA"/>
          </w:rPr>
          <w:t>null</w:t>
        </w:r>
        <w:r>
          <w:rPr>
            <w:rFonts w:ascii="Consolas" w:hAnsi="Consolas" w:cs="Consolas"/>
            <w:color w:val="000000"/>
            <w:sz w:val="19"/>
            <w:szCs w:val="19"/>
            <w:lang w:bidi="ar-SA"/>
          </w:rPr>
          <w:t>;</w:t>
        </w:r>
      </w:ins>
    </w:p>
    <w:p w14:paraId="5B51301C" w14:textId="77777777" w:rsidR="009D154F" w:rsidRDefault="009D154F">
      <w:pPr>
        <w:tabs>
          <w:tab w:val="left" w:pos="90"/>
        </w:tabs>
        <w:autoSpaceDE w:val="0"/>
        <w:autoSpaceDN w:val="0"/>
        <w:adjustRightInd w:val="0"/>
        <w:spacing w:after="0" w:line="240" w:lineRule="auto"/>
        <w:ind w:left="1350" w:hanging="630"/>
        <w:rPr>
          <w:ins w:id="527" w:author="Ta Huong" w:date="2020-07-01T14:56:00Z"/>
          <w:rFonts w:ascii="Consolas" w:hAnsi="Consolas" w:cs="Consolas"/>
          <w:color w:val="000000"/>
          <w:sz w:val="19"/>
          <w:szCs w:val="19"/>
          <w:lang w:bidi="ar-SA"/>
        </w:rPr>
        <w:pPrChange w:id="528" w:author="Ta Huong" w:date="2020-07-01T14:57:00Z">
          <w:pPr>
            <w:autoSpaceDE w:val="0"/>
            <w:autoSpaceDN w:val="0"/>
            <w:adjustRightInd w:val="0"/>
            <w:spacing w:after="0" w:line="240" w:lineRule="auto"/>
          </w:pPr>
        </w:pPrChange>
      </w:pPr>
      <w:ins w:id="529"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private</w:t>
        </w:r>
        <w:r>
          <w:rPr>
            <w:rFonts w:ascii="Consolas" w:hAnsi="Consolas" w:cs="Consolas"/>
            <w:color w:val="000000"/>
            <w:sz w:val="19"/>
            <w:szCs w:val="19"/>
            <w:lang w:bidi="ar-SA"/>
          </w:rPr>
          <w:t xml:space="preserve"> SqlCommand command = </w:t>
        </w:r>
        <w:r>
          <w:rPr>
            <w:rFonts w:ascii="Consolas" w:hAnsi="Consolas" w:cs="Consolas"/>
            <w:color w:val="0000FF"/>
            <w:sz w:val="19"/>
            <w:szCs w:val="19"/>
            <w:lang w:bidi="ar-SA"/>
          </w:rPr>
          <w:t>null</w:t>
        </w:r>
        <w:r>
          <w:rPr>
            <w:rFonts w:ascii="Consolas" w:hAnsi="Consolas" w:cs="Consolas"/>
            <w:color w:val="000000"/>
            <w:sz w:val="19"/>
            <w:szCs w:val="19"/>
            <w:lang w:bidi="ar-SA"/>
          </w:rPr>
          <w:t xml:space="preserve">;        </w:t>
        </w:r>
      </w:ins>
    </w:p>
    <w:p w14:paraId="54AF7A83" w14:textId="77777777" w:rsidR="009D154F" w:rsidRDefault="009D154F">
      <w:pPr>
        <w:tabs>
          <w:tab w:val="left" w:pos="90"/>
        </w:tabs>
        <w:autoSpaceDE w:val="0"/>
        <w:autoSpaceDN w:val="0"/>
        <w:adjustRightInd w:val="0"/>
        <w:spacing w:after="0" w:line="240" w:lineRule="auto"/>
        <w:ind w:left="1350" w:hanging="630"/>
        <w:rPr>
          <w:ins w:id="530" w:author="Ta Huong" w:date="2020-07-01T14:56:00Z"/>
          <w:rFonts w:ascii="Consolas" w:hAnsi="Consolas" w:cs="Consolas"/>
          <w:color w:val="000000"/>
          <w:sz w:val="19"/>
          <w:szCs w:val="19"/>
          <w:lang w:bidi="ar-SA"/>
        </w:rPr>
        <w:pPrChange w:id="531" w:author="Ta Huong" w:date="2020-07-01T14:57:00Z">
          <w:pPr>
            <w:autoSpaceDE w:val="0"/>
            <w:autoSpaceDN w:val="0"/>
            <w:adjustRightInd w:val="0"/>
            <w:spacing w:after="0" w:line="240" w:lineRule="auto"/>
          </w:pPr>
        </w:pPrChange>
      </w:pPr>
    </w:p>
    <w:p w14:paraId="6AFBD359" w14:textId="77777777" w:rsidR="009D154F" w:rsidRDefault="009D154F">
      <w:pPr>
        <w:tabs>
          <w:tab w:val="left" w:pos="90"/>
        </w:tabs>
        <w:autoSpaceDE w:val="0"/>
        <w:autoSpaceDN w:val="0"/>
        <w:adjustRightInd w:val="0"/>
        <w:spacing w:after="0" w:line="240" w:lineRule="auto"/>
        <w:ind w:left="1350" w:hanging="630"/>
        <w:rPr>
          <w:ins w:id="532" w:author="Ta Huong" w:date="2020-07-01T14:56:00Z"/>
          <w:rFonts w:ascii="Consolas" w:hAnsi="Consolas" w:cs="Consolas"/>
          <w:color w:val="000000"/>
          <w:sz w:val="19"/>
          <w:szCs w:val="19"/>
          <w:lang w:bidi="ar-SA"/>
        </w:rPr>
        <w:pPrChange w:id="533" w:author="Ta Huong" w:date="2020-07-01T14:57:00Z">
          <w:pPr>
            <w:autoSpaceDE w:val="0"/>
            <w:autoSpaceDN w:val="0"/>
            <w:adjustRightInd w:val="0"/>
            <w:spacing w:after="0" w:line="240" w:lineRule="auto"/>
          </w:pPr>
        </w:pPrChange>
      </w:pPr>
      <w:ins w:id="534"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proofErr w:type="gramStart"/>
        <w:r>
          <w:rPr>
            <w:rFonts w:ascii="Consolas" w:hAnsi="Consolas" w:cs="Consolas"/>
            <w:color w:val="2B91AF"/>
            <w:sz w:val="19"/>
            <w:szCs w:val="19"/>
            <w:lang w:bidi="ar-SA"/>
          </w:rPr>
          <w:t>DLMain</w:t>
        </w:r>
        <w:r>
          <w:rPr>
            <w:rFonts w:ascii="Consolas" w:hAnsi="Consolas" w:cs="Consolas"/>
            <w:color w:val="000000"/>
            <w:sz w:val="19"/>
            <w:szCs w:val="19"/>
            <w:lang w:bidi="ar-SA"/>
          </w:rPr>
          <w:t>(</w:t>
        </w:r>
        <w:proofErr w:type="gramEnd"/>
        <w:r>
          <w:rPr>
            <w:rFonts w:ascii="Consolas" w:hAnsi="Consolas" w:cs="Consolas"/>
            <w:color w:val="000000"/>
            <w:sz w:val="19"/>
            <w:szCs w:val="19"/>
            <w:lang w:bidi="ar-SA"/>
          </w:rPr>
          <w:t>)</w:t>
        </w:r>
      </w:ins>
    </w:p>
    <w:p w14:paraId="59E7DC6A" w14:textId="77777777" w:rsidR="009D154F" w:rsidRDefault="009D154F">
      <w:pPr>
        <w:tabs>
          <w:tab w:val="left" w:pos="90"/>
        </w:tabs>
        <w:autoSpaceDE w:val="0"/>
        <w:autoSpaceDN w:val="0"/>
        <w:adjustRightInd w:val="0"/>
        <w:spacing w:after="0" w:line="240" w:lineRule="auto"/>
        <w:ind w:left="1350" w:hanging="630"/>
        <w:rPr>
          <w:ins w:id="535" w:author="Ta Huong" w:date="2020-07-01T14:56:00Z"/>
          <w:rFonts w:ascii="Consolas" w:hAnsi="Consolas" w:cs="Consolas"/>
          <w:color w:val="000000"/>
          <w:sz w:val="19"/>
          <w:szCs w:val="19"/>
          <w:lang w:bidi="ar-SA"/>
        </w:rPr>
        <w:pPrChange w:id="536" w:author="Ta Huong" w:date="2020-07-01T14:57:00Z">
          <w:pPr>
            <w:autoSpaceDE w:val="0"/>
            <w:autoSpaceDN w:val="0"/>
            <w:adjustRightInd w:val="0"/>
            <w:spacing w:after="0" w:line="240" w:lineRule="auto"/>
          </w:pPr>
        </w:pPrChange>
      </w:pPr>
      <w:ins w:id="537" w:author="Ta Huong" w:date="2020-07-01T14:56:00Z">
        <w:r>
          <w:rPr>
            <w:rFonts w:ascii="Consolas" w:hAnsi="Consolas" w:cs="Consolas"/>
            <w:color w:val="000000"/>
            <w:sz w:val="19"/>
            <w:szCs w:val="19"/>
            <w:lang w:bidi="ar-SA"/>
          </w:rPr>
          <w:t xml:space="preserve">        {</w:t>
        </w:r>
      </w:ins>
    </w:p>
    <w:p w14:paraId="2EFFBBAE" w14:textId="77777777" w:rsidR="009D154F" w:rsidRDefault="009D154F">
      <w:pPr>
        <w:tabs>
          <w:tab w:val="left" w:pos="90"/>
        </w:tabs>
        <w:autoSpaceDE w:val="0"/>
        <w:autoSpaceDN w:val="0"/>
        <w:adjustRightInd w:val="0"/>
        <w:spacing w:after="0" w:line="240" w:lineRule="auto"/>
        <w:ind w:left="1350" w:hanging="630"/>
        <w:rPr>
          <w:ins w:id="538" w:author="Ta Huong" w:date="2020-07-01T14:56:00Z"/>
          <w:rFonts w:ascii="Consolas" w:hAnsi="Consolas" w:cs="Consolas"/>
          <w:color w:val="000000"/>
          <w:sz w:val="19"/>
          <w:szCs w:val="19"/>
          <w:lang w:bidi="ar-SA"/>
        </w:rPr>
        <w:pPrChange w:id="539" w:author="Ta Huong" w:date="2020-07-01T14:57:00Z">
          <w:pPr>
            <w:autoSpaceDE w:val="0"/>
            <w:autoSpaceDN w:val="0"/>
            <w:adjustRightInd w:val="0"/>
            <w:spacing w:after="0" w:line="240" w:lineRule="auto"/>
          </w:pPr>
        </w:pPrChange>
      </w:pPr>
      <w:ins w:id="540" w:author="Ta Huong" w:date="2020-07-01T14:56:00Z">
        <w:r>
          <w:rPr>
            <w:rFonts w:ascii="Consolas" w:hAnsi="Consolas" w:cs="Consolas"/>
            <w:color w:val="000000"/>
            <w:sz w:val="19"/>
            <w:szCs w:val="19"/>
            <w:lang w:bidi="ar-SA"/>
          </w:rPr>
          <w:t xml:space="preserve">            connection =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SqlConnection(connectionString);</w:t>
        </w:r>
      </w:ins>
    </w:p>
    <w:p w14:paraId="23CFCEA4" w14:textId="77777777" w:rsidR="009D154F" w:rsidRDefault="009D154F">
      <w:pPr>
        <w:tabs>
          <w:tab w:val="left" w:pos="90"/>
        </w:tabs>
        <w:autoSpaceDE w:val="0"/>
        <w:autoSpaceDN w:val="0"/>
        <w:adjustRightInd w:val="0"/>
        <w:spacing w:after="0" w:line="240" w:lineRule="auto"/>
        <w:ind w:left="1350" w:hanging="630"/>
        <w:rPr>
          <w:ins w:id="541" w:author="Ta Huong" w:date="2020-07-01T14:56:00Z"/>
          <w:rFonts w:ascii="Consolas" w:hAnsi="Consolas" w:cs="Consolas"/>
          <w:color w:val="000000"/>
          <w:sz w:val="19"/>
          <w:szCs w:val="19"/>
          <w:lang w:bidi="ar-SA"/>
        </w:rPr>
        <w:pPrChange w:id="542" w:author="Ta Huong" w:date="2020-07-01T14:57:00Z">
          <w:pPr>
            <w:autoSpaceDE w:val="0"/>
            <w:autoSpaceDN w:val="0"/>
            <w:adjustRightInd w:val="0"/>
            <w:spacing w:after="0" w:line="240" w:lineRule="auto"/>
          </w:pPr>
        </w:pPrChange>
      </w:pPr>
      <w:ins w:id="543" w:author="Ta Huong" w:date="2020-07-01T14:56:00Z">
        <w:r>
          <w:rPr>
            <w:rFonts w:ascii="Consolas" w:hAnsi="Consolas" w:cs="Consolas"/>
            <w:color w:val="000000"/>
            <w:sz w:val="19"/>
            <w:szCs w:val="19"/>
            <w:lang w:bidi="ar-SA"/>
          </w:rPr>
          <w:t xml:space="preserve">            command = </w:t>
        </w:r>
        <w:proofErr w:type="gramStart"/>
        <w:r>
          <w:rPr>
            <w:rFonts w:ascii="Consolas" w:hAnsi="Consolas" w:cs="Consolas"/>
            <w:color w:val="000000"/>
            <w:sz w:val="19"/>
            <w:szCs w:val="19"/>
            <w:lang w:bidi="ar-SA"/>
          </w:rPr>
          <w:t>connection.CreateCommand</w:t>
        </w:r>
        <w:proofErr w:type="gramEnd"/>
        <w:r>
          <w:rPr>
            <w:rFonts w:ascii="Consolas" w:hAnsi="Consolas" w:cs="Consolas"/>
            <w:color w:val="000000"/>
            <w:sz w:val="19"/>
            <w:szCs w:val="19"/>
            <w:lang w:bidi="ar-SA"/>
          </w:rPr>
          <w:t>();</w:t>
        </w:r>
      </w:ins>
    </w:p>
    <w:p w14:paraId="7637278A" w14:textId="77777777" w:rsidR="009D154F" w:rsidRDefault="009D154F">
      <w:pPr>
        <w:tabs>
          <w:tab w:val="left" w:pos="90"/>
        </w:tabs>
        <w:autoSpaceDE w:val="0"/>
        <w:autoSpaceDN w:val="0"/>
        <w:adjustRightInd w:val="0"/>
        <w:spacing w:after="0" w:line="240" w:lineRule="auto"/>
        <w:ind w:left="1350" w:hanging="630"/>
        <w:rPr>
          <w:ins w:id="544" w:author="Ta Huong" w:date="2020-07-01T14:56:00Z"/>
          <w:rFonts w:ascii="Consolas" w:hAnsi="Consolas" w:cs="Consolas"/>
          <w:color w:val="000000"/>
          <w:sz w:val="19"/>
          <w:szCs w:val="19"/>
          <w:lang w:bidi="ar-SA"/>
        </w:rPr>
        <w:pPrChange w:id="545" w:author="Ta Huong" w:date="2020-07-01T14:57:00Z">
          <w:pPr>
            <w:autoSpaceDE w:val="0"/>
            <w:autoSpaceDN w:val="0"/>
            <w:adjustRightInd w:val="0"/>
            <w:spacing w:after="0" w:line="240" w:lineRule="auto"/>
          </w:pPr>
        </w:pPrChange>
      </w:pPr>
      <w:ins w:id="546" w:author="Ta Huong" w:date="2020-07-01T14:56:00Z">
        <w:r>
          <w:rPr>
            <w:rFonts w:ascii="Consolas" w:hAnsi="Consolas" w:cs="Consolas"/>
            <w:color w:val="000000"/>
            <w:sz w:val="19"/>
            <w:szCs w:val="19"/>
            <w:lang w:bidi="ar-SA"/>
          </w:rPr>
          <w:t xml:space="preserve">        }</w:t>
        </w:r>
      </w:ins>
    </w:p>
    <w:p w14:paraId="3CF4E1A7" w14:textId="77777777" w:rsidR="009D154F" w:rsidRDefault="009D154F">
      <w:pPr>
        <w:tabs>
          <w:tab w:val="left" w:pos="90"/>
        </w:tabs>
        <w:autoSpaceDE w:val="0"/>
        <w:autoSpaceDN w:val="0"/>
        <w:adjustRightInd w:val="0"/>
        <w:spacing w:after="0" w:line="240" w:lineRule="auto"/>
        <w:ind w:left="1350" w:hanging="630"/>
        <w:rPr>
          <w:ins w:id="547" w:author="Ta Huong" w:date="2020-07-01T14:56:00Z"/>
          <w:rFonts w:ascii="Consolas" w:hAnsi="Consolas" w:cs="Consolas"/>
          <w:color w:val="000000"/>
          <w:sz w:val="19"/>
          <w:szCs w:val="19"/>
          <w:lang w:bidi="ar-SA"/>
        </w:rPr>
        <w:pPrChange w:id="548" w:author="Ta Huong" w:date="2020-07-01T14:57:00Z">
          <w:pPr>
            <w:autoSpaceDE w:val="0"/>
            <w:autoSpaceDN w:val="0"/>
            <w:adjustRightInd w:val="0"/>
            <w:spacing w:after="0" w:line="240" w:lineRule="auto"/>
          </w:pPr>
        </w:pPrChange>
      </w:pPr>
    </w:p>
    <w:p w14:paraId="19819BB6" w14:textId="77777777" w:rsidR="009D154F" w:rsidRDefault="009D154F">
      <w:pPr>
        <w:tabs>
          <w:tab w:val="left" w:pos="90"/>
        </w:tabs>
        <w:autoSpaceDE w:val="0"/>
        <w:autoSpaceDN w:val="0"/>
        <w:adjustRightInd w:val="0"/>
        <w:spacing w:after="0" w:line="240" w:lineRule="auto"/>
        <w:ind w:left="1350" w:hanging="630"/>
        <w:rPr>
          <w:ins w:id="549" w:author="Ta Huong" w:date="2020-07-01T14:56:00Z"/>
          <w:rFonts w:ascii="Consolas" w:hAnsi="Consolas" w:cs="Consolas"/>
          <w:color w:val="000000"/>
          <w:sz w:val="19"/>
          <w:szCs w:val="19"/>
          <w:lang w:bidi="ar-SA"/>
        </w:rPr>
        <w:pPrChange w:id="550" w:author="Ta Huong" w:date="2020-07-01T14:57:00Z">
          <w:pPr>
            <w:autoSpaceDE w:val="0"/>
            <w:autoSpaceDN w:val="0"/>
            <w:adjustRightInd w:val="0"/>
            <w:spacing w:after="0" w:line="240" w:lineRule="auto"/>
          </w:pPr>
        </w:pPrChange>
      </w:pPr>
      <w:ins w:id="551"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DataSet </w:t>
        </w:r>
        <w:proofErr w:type="gramStart"/>
        <w:r>
          <w:rPr>
            <w:rFonts w:ascii="Consolas" w:hAnsi="Consolas" w:cs="Consolas"/>
            <w:color w:val="000000"/>
            <w:sz w:val="19"/>
            <w:szCs w:val="19"/>
            <w:lang w:bidi="ar-SA"/>
          </w:rPr>
          <w:t>executeQueryDataSet(</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CommandType type)</w:t>
        </w:r>
      </w:ins>
    </w:p>
    <w:p w14:paraId="1C3F5901" w14:textId="77777777" w:rsidR="009D154F" w:rsidRDefault="009D154F">
      <w:pPr>
        <w:tabs>
          <w:tab w:val="left" w:pos="90"/>
        </w:tabs>
        <w:autoSpaceDE w:val="0"/>
        <w:autoSpaceDN w:val="0"/>
        <w:adjustRightInd w:val="0"/>
        <w:spacing w:after="0" w:line="240" w:lineRule="auto"/>
        <w:ind w:left="1350" w:hanging="630"/>
        <w:rPr>
          <w:ins w:id="552" w:author="Ta Huong" w:date="2020-07-01T14:56:00Z"/>
          <w:rFonts w:ascii="Consolas" w:hAnsi="Consolas" w:cs="Consolas"/>
          <w:color w:val="000000"/>
          <w:sz w:val="19"/>
          <w:szCs w:val="19"/>
          <w:lang w:bidi="ar-SA"/>
        </w:rPr>
        <w:pPrChange w:id="553" w:author="Ta Huong" w:date="2020-07-01T14:57:00Z">
          <w:pPr>
            <w:autoSpaceDE w:val="0"/>
            <w:autoSpaceDN w:val="0"/>
            <w:adjustRightInd w:val="0"/>
            <w:spacing w:after="0" w:line="240" w:lineRule="auto"/>
          </w:pPr>
        </w:pPrChange>
      </w:pPr>
      <w:ins w:id="554" w:author="Ta Huong" w:date="2020-07-01T14:56:00Z">
        <w:r>
          <w:rPr>
            <w:rFonts w:ascii="Consolas" w:hAnsi="Consolas" w:cs="Consolas"/>
            <w:color w:val="000000"/>
            <w:sz w:val="19"/>
            <w:szCs w:val="19"/>
            <w:lang w:bidi="ar-SA"/>
          </w:rPr>
          <w:t xml:space="preserve">        {</w:t>
        </w:r>
      </w:ins>
    </w:p>
    <w:p w14:paraId="45464491" w14:textId="77777777" w:rsidR="009D154F" w:rsidRDefault="009D154F">
      <w:pPr>
        <w:tabs>
          <w:tab w:val="left" w:pos="90"/>
        </w:tabs>
        <w:autoSpaceDE w:val="0"/>
        <w:autoSpaceDN w:val="0"/>
        <w:adjustRightInd w:val="0"/>
        <w:spacing w:after="0" w:line="240" w:lineRule="auto"/>
        <w:ind w:left="1350" w:hanging="630"/>
        <w:rPr>
          <w:ins w:id="555" w:author="Ta Huong" w:date="2020-07-01T14:56:00Z"/>
          <w:rFonts w:ascii="Consolas" w:hAnsi="Consolas" w:cs="Consolas"/>
          <w:color w:val="000000"/>
          <w:sz w:val="19"/>
          <w:szCs w:val="19"/>
          <w:lang w:bidi="ar-SA"/>
        </w:rPr>
        <w:pPrChange w:id="556" w:author="Ta Huong" w:date="2020-07-01T14:57:00Z">
          <w:pPr>
            <w:autoSpaceDE w:val="0"/>
            <w:autoSpaceDN w:val="0"/>
            <w:adjustRightInd w:val="0"/>
            <w:spacing w:after="0" w:line="240" w:lineRule="auto"/>
          </w:pPr>
        </w:pPrChange>
      </w:pPr>
      <w:ins w:id="557"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if</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connection.State</w:t>
        </w:r>
        <w:proofErr w:type="gramEnd"/>
        <w:r>
          <w:rPr>
            <w:rFonts w:ascii="Consolas" w:hAnsi="Consolas" w:cs="Consolas"/>
            <w:color w:val="000000"/>
            <w:sz w:val="19"/>
            <w:szCs w:val="19"/>
            <w:lang w:bidi="ar-SA"/>
          </w:rPr>
          <w:t xml:space="preserve"> == ConnectionState.Open)</w:t>
        </w:r>
      </w:ins>
    </w:p>
    <w:p w14:paraId="33C15A46" w14:textId="77777777" w:rsidR="009D154F" w:rsidRDefault="009D154F">
      <w:pPr>
        <w:tabs>
          <w:tab w:val="left" w:pos="90"/>
        </w:tabs>
        <w:autoSpaceDE w:val="0"/>
        <w:autoSpaceDN w:val="0"/>
        <w:adjustRightInd w:val="0"/>
        <w:spacing w:after="0" w:line="240" w:lineRule="auto"/>
        <w:ind w:left="1350" w:hanging="630"/>
        <w:rPr>
          <w:ins w:id="558" w:author="Ta Huong" w:date="2020-07-01T14:56:00Z"/>
          <w:rFonts w:ascii="Consolas" w:hAnsi="Consolas" w:cs="Consolas"/>
          <w:color w:val="000000"/>
          <w:sz w:val="19"/>
          <w:szCs w:val="19"/>
          <w:lang w:bidi="ar-SA"/>
        </w:rPr>
        <w:pPrChange w:id="559" w:author="Ta Huong" w:date="2020-07-01T14:57:00Z">
          <w:pPr>
            <w:autoSpaceDE w:val="0"/>
            <w:autoSpaceDN w:val="0"/>
            <w:adjustRightInd w:val="0"/>
            <w:spacing w:after="0" w:line="240" w:lineRule="auto"/>
          </w:pPr>
        </w:pPrChange>
      </w:pPr>
      <w:ins w:id="560"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connection.Close</w:t>
        </w:r>
        <w:proofErr w:type="gramEnd"/>
        <w:r>
          <w:rPr>
            <w:rFonts w:ascii="Consolas" w:hAnsi="Consolas" w:cs="Consolas"/>
            <w:color w:val="000000"/>
            <w:sz w:val="19"/>
            <w:szCs w:val="19"/>
            <w:lang w:bidi="ar-SA"/>
          </w:rPr>
          <w:t>();</w:t>
        </w:r>
      </w:ins>
    </w:p>
    <w:p w14:paraId="1BB102FA" w14:textId="77777777" w:rsidR="009D154F" w:rsidRDefault="009D154F">
      <w:pPr>
        <w:tabs>
          <w:tab w:val="left" w:pos="90"/>
        </w:tabs>
        <w:autoSpaceDE w:val="0"/>
        <w:autoSpaceDN w:val="0"/>
        <w:adjustRightInd w:val="0"/>
        <w:spacing w:after="0" w:line="240" w:lineRule="auto"/>
        <w:ind w:left="1350" w:hanging="630"/>
        <w:rPr>
          <w:ins w:id="561" w:author="Ta Huong" w:date="2020-07-01T14:56:00Z"/>
          <w:rFonts w:ascii="Consolas" w:hAnsi="Consolas" w:cs="Consolas"/>
          <w:color w:val="000000"/>
          <w:sz w:val="19"/>
          <w:szCs w:val="19"/>
          <w:lang w:bidi="ar-SA"/>
        </w:rPr>
        <w:pPrChange w:id="562" w:author="Ta Huong" w:date="2020-07-01T14:57:00Z">
          <w:pPr>
            <w:autoSpaceDE w:val="0"/>
            <w:autoSpaceDN w:val="0"/>
            <w:adjustRightInd w:val="0"/>
            <w:spacing w:after="0" w:line="240" w:lineRule="auto"/>
          </w:pPr>
        </w:pPrChange>
      </w:pPr>
      <w:ins w:id="563"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connection.Open</w:t>
        </w:r>
        <w:proofErr w:type="gramEnd"/>
        <w:r>
          <w:rPr>
            <w:rFonts w:ascii="Consolas" w:hAnsi="Consolas" w:cs="Consolas"/>
            <w:color w:val="000000"/>
            <w:sz w:val="19"/>
            <w:szCs w:val="19"/>
            <w:lang w:bidi="ar-SA"/>
          </w:rPr>
          <w:t>();</w:t>
        </w:r>
      </w:ins>
    </w:p>
    <w:p w14:paraId="70CBF899" w14:textId="77777777" w:rsidR="009D154F" w:rsidRDefault="009D154F">
      <w:pPr>
        <w:tabs>
          <w:tab w:val="left" w:pos="90"/>
        </w:tabs>
        <w:autoSpaceDE w:val="0"/>
        <w:autoSpaceDN w:val="0"/>
        <w:adjustRightInd w:val="0"/>
        <w:spacing w:after="0" w:line="240" w:lineRule="auto"/>
        <w:ind w:left="1350" w:hanging="630"/>
        <w:rPr>
          <w:ins w:id="564" w:author="Ta Huong" w:date="2020-07-01T14:56:00Z"/>
          <w:rFonts w:ascii="Consolas" w:hAnsi="Consolas" w:cs="Consolas"/>
          <w:color w:val="000000"/>
          <w:sz w:val="19"/>
          <w:szCs w:val="19"/>
          <w:lang w:bidi="ar-SA"/>
        </w:rPr>
        <w:pPrChange w:id="565" w:author="Ta Huong" w:date="2020-07-01T14:57:00Z">
          <w:pPr>
            <w:autoSpaceDE w:val="0"/>
            <w:autoSpaceDN w:val="0"/>
            <w:adjustRightInd w:val="0"/>
            <w:spacing w:after="0" w:line="240" w:lineRule="auto"/>
          </w:pPr>
        </w:pPrChange>
      </w:pPr>
    </w:p>
    <w:p w14:paraId="5C0D063C" w14:textId="77777777" w:rsidR="009D154F" w:rsidRDefault="009D154F">
      <w:pPr>
        <w:tabs>
          <w:tab w:val="left" w:pos="90"/>
        </w:tabs>
        <w:autoSpaceDE w:val="0"/>
        <w:autoSpaceDN w:val="0"/>
        <w:adjustRightInd w:val="0"/>
        <w:spacing w:after="0" w:line="240" w:lineRule="auto"/>
        <w:ind w:left="1350" w:hanging="630"/>
        <w:rPr>
          <w:ins w:id="566" w:author="Ta Huong" w:date="2020-07-01T14:56:00Z"/>
          <w:rFonts w:ascii="Consolas" w:hAnsi="Consolas" w:cs="Consolas"/>
          <w:color w:val="000000"/>
          <w:sz w:val="19"/>
          <w:szCs w:val="19"/>
          <w:lang w:bidi="ar-SA"/>
        </w:rPr>
        <w:pPrChange w:id="567" w:author="Ta Huong" w:date="2020-07-01T14:57:00Z">
          <w:pPr>
            <w:autoSpaceDE w:val="0"/>
            <w:autoSpaceDN w:val="0"/>
            <w:adjustRightInd w:val="0"/>
            <w:spacing w:after="0" w:line="240" w:lineRule="auto"/>
          </w:pPr>
        </w:pPrChange>
      </w:pPr>
      <w:ins w:id="568"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command.CommandText</w:t>
        </w:r>
        <w:proofErr w:type="gramEnd"/>
        <w:r>
          <w:rPr>
            <w:rFonts w:ascii="Consolas" w:hAnsi="Consolas" w:cs="Consolas"/>
            <w:color w:val="000000"/>
            <w:sz w:val="19"/>
            <w:szCs w:val="19"/>
            <w:lang w:bidi="ar-SA"/>
          </w:rPr>
          <w:t xml:space="preserve"> = sqlString;</w:t>
        </w:r>
      </w:ins>
    </w:p>
    <w:p w14:paraId="7AB500FD" w14:textId="77777777" w:rsidR="009D154F" w:rsidRDefault="009D154F">
      <w:pPr>
        <w:tabs>
          <w:tab w:val="left" w:pos="90"/>
        </w:tabs>
        <w:autoSpaceDE w:val="0"/>
        <w:autoSpaceDN w:val="0"/>
        <w:adjustRightInd w:val="0"/>
        <w:spacing w:after="0" w:line="240" w:lineRule="auto"/>
        <w:ind w:left="1350" w:hanging="630"/>
        <w:rPr>
          <w:ins w:id="569" w:author="Ta Huong" w:date="2020-07-01T14:56:00Z"/>
          <w:rFonts w:ascii="Consolas" w:hAnsi="Consolas" w:cs="Consolas"/>
          <w:color w:val="000000"/>
          <w:sz w:val="19"/>
          <w:szCs w:val="19"/>
          <w:lang w:bidi="ar-SA"/>
        </w:rPr>
        <w:pPrChange w:id="570" w:author="Ta Huong" w:date="2020-07-01T14:57:00Z">
          <w:pPr>
            <w:autoSpaceDE w:val="0"/>
            <w:autoSpaceDN w:val="0"/>
            <w:adjustRightInd w:val="0"/>
            <w:spacing w:after="0" w:line="240" w:lineRule="auto"/>
          </w:pPr>
        </w:pPrChange>
      </w:pPr>
      <w:ins w:id="571"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command.CommandType</w:t>
        </w:r>
        <w:proofErr w:type="gramEnd"/>
        <w:r>
          <w:rPr>
            <w:rFonts w:ascii="Consolas" w:hAnsi="Consolas" w:cs="Consolas"/>
            <w:color w:val="000000"/>
            <w:sz w:val="19"/>
            <w:szCs w:val="19"/>
            <w:lang w:bidi="ar-SA"/>
          </w:rPr>
          <w:t xml:space="preserve"> = type;</w:t>
        </w:r>
      </w:ins>
    </w:p>
    <w:p w14:paraId="0CF3D7E9" w14:textId="77777777" w:rsidR="009D154F" w:rsidRDefault="009D154F">
      <w:pPr>
        <w:tabs>
          <w:tab w:val="left" w:pos="90"/>
        </w:tabs>
        <w:autoSpaceDE w:val="0"/>
        <w:autoSpaceDN w:val="0"/>
        <w:adjustRightInd w:val="0"/>
        <w:spacing w:after="0" w:line="240" w:lineRule="auto"/>
        <w:ind w:left="1350" w:hanging="630"/>
        <w:rPr>
          <w:ins w:id="572" w:author="Ta Huong" w:date="2020-07-01T14:56:00Z"/>
          <w:rFonts w:ascii="Consolas" w:hAnsi="Consolas" w:cs="Consolas"/>
          <w:color w:val="000000"/>
          <w:sz w:val="19"/>
          <w:szCs w:val="19"/>
          <w:lang w:bidi="ar-SA"/>
        </w:rPr>
        <w:pPrChange w:id="573" w:author="Ta Huong" w:date="2020-07-01T14:57:00Z">
          <w:pPr>
            <w:autoSpaceDE w:val="0"/>
            <w:autoSpaceDN w:val="0"/>
            <w:adjustRightInd w:val="0"/>
            <w:spacing w:after="0" w:line="240" w:lineRule="auto"/>
          </w:pPr>
        </w:pPrChange>
      </w:pPr>
    </w:p>
    <w:p w14:paraId="01AEABA3" w14:textId="77777777" w:rsidR="009D154F" w:rsidRDefault="009D154F">
      <w:pPr>
        <w:tabs>
          <w:tab w:val="left" w:pos="90"/>
        </w:tabs>
        <w:autoSpaceDE w:val="0"/>
        <w:autoSpaceDN w:val="0"/>
        <w:adjustRightInd w:val="0"/>
        <w:spacing w:after="0" w:line="240" w:lineRule="auto"/>
        <w:ind w:left="1350" w:hanging="630"/>
        <w:rPr>
          <w:ins w:id="574" w:author="Ta Huong" w:date="2020-07-01T14:56:00Z"/>
          <w:rFonts w:ascii="Consolas" w:hAnsi="Consolas" w:cs="Consolas"/>
          <w:color w:val="000000"/>
          <w:sz w:val="19"/>
          <w:szCs w:val="19"/>
          <w:lang w:bidi="ar-SA"/>
        </w:rPr>
        <w:pPrChange w:id="575" w:author="Ta Huong" w:date="2020-07-01T14:57:00Z">
          <w:pPr>
            <w:autoSpaceDE w:val="0"/>
            <w:autoSpaceDN w:val="0"/>
            <w:adjustRightInd w:val="0"/>
            <w:spacing w:after="0" w:line="240" w:lineRule="auto"/>
          </w:pPr>
        </w:pPrChange>
      </w:pPr>
      <w:ins w:id="576" w:author="Ta Huong" w:date="2020-07-01T14:56:00Z">
        <w:r>
          <w:rPr>
            <w:rFonts w:ascii="Consolas" w:hAnsi="Consolas" w:cs="Consolas"/>
            <w:color w:val="000000"/>
            <w:sz w:val="19"/>
            <w:szCs w:val="19"/>
            <w:lang w:bidi="ar-SA"/>
          </w:rPr>
          <w:t xml:space="preserve">            dataAdapter =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SqlDataAdapter(command);</w:t>
        </w:r>
      </w:ins>
    </w:p>
    <w:p w14:paraId="24FB4337" w14:textId="77777777" w:rsidR="009D154F" w:rsidRDefault="009D154F">
      <w:pPr>
        <w:tabs>
          <w:tab w:val="left" w:pos="90"/>
        </w:tabs>
        <w:autoSpaceDE w:val="0"/>
        <w:autoSpaceDN w:val="0"/>
        <w:adjustRightInd w:val="0"/>
        <w:spacing w:after="0" w:line="240" w:lineRule="auto"/>
        <w:ind w:left="1350" w:hanging="630"/>
        <w:rPr>
          <w:ins w:id="577" w:author="Ta Huong" w:date="2020-07-01T14:56:00Z"/>
          <w:rFonts w:ascii="Consolas" w:hAnsi="Consolas" w:cs="Consolas"/>
          <w:color w:val="000000"/>
          <w:sz w:val="19"/>
          <w:szCs w:val="19"/>
          <w:lang w:bidi="ar-SA"/>
        </w:rPr>
        <w:pPrChange w:id="578" w:author="Ta Huong" w:date="2020-07-01T14:57:00Z">
          <w:pPr>
            <w:autoSpaceDE w:val="0"/>
            <w:autoSpaceDN w:val="0"/>
            <w:adjustRightInd w:val="0"/>
            <w:spacing w:after="0" w:line="240" w:lineRule="auto"/>
          </w:pPr>
        </w:pPrChange>
      </w:pPr>
      <w:ins w:id="579" w:author="Ta Huong" w:date="2020-07-01T14:56:00Z">
        <w:r>
          <w:rPr>
            <w:rFonts w:ascii="Consolas" w:hAnsi="Consolas" w:cs="Consolas"/>
            <w:color w:val="000000"/>
            <w:sz w:val="19"/>
            <w:szCs w:val="19"/>
            <w:lang w:bidi="ar-SA"/>
          </w:rPr>
          <w:t xml:space="preserve">            DataSet dataSet =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DataSet(</w:t>
        </w:r>
        <w:proofErr w:type="gramEnd"/>
        <w:r>
          <w:rPr>
            <w:rFonts w:ascii="Consolas" w:hAnsi="Consolas" w:cs="Consolas"/>
            <w:color w:val="000000"/>
            <w:sz w:val="19"/>
            <w:szCs w:val="19"/>
            <w:lang w:bidi="ar-SA"/>
          </w:rPr>
          <w:t>);</w:t>
        </w:r>
      </w:ins>
    </w:p>
    <w:p w14:paraId="564E54E5" w14:textId="77777777" w:rsidR="009D154F" w:rsidRDefault="009D154F">
      <w:pPr>
        <w:tabs>
          <w:tab w:val="left" w:pos="90"/>
        </w:tabs>
        <w:autoSpaceDE w:val="0"/>
        <w:autoSpaceDN w:val="0"/>
        <w:adjustRightInd w:val="0"/>
        <w:spacing w:after="0" w:line="240" w:lineRule="auto"/>
        <w:ind w:left="1350" w:hanging="630"/>
        <w:rPr>
          <w:ins w:id="580" w:author="Ta Huong" w:date="2020-07-01T14:56:00Z"/>
          <w:rFonts w:ascii="Consolas" w:hAnsi="Consolas" w:cs="Consolas"/>
          <w:color w:val="000000"/>
          <w:sz w:val="19"/>
          <w:szCs w:val="19"/>
          <w:lang w:bidi="ar-SA"/>
        </w:rPr>
        <w:pPrChange w:id="581" w:author="Ta Huong" w:date="2020-07-01T14:57:00Z">
          <w:pPr>
            <w:autoSpaceDE w:val="0"/>
            <w:autoSpaceDN w:val="0"/>
            <w:adjustRightInd w:val="0"/>
            <w:spacing w:after="0" w:line="240" w:lineRule="auto"/>
          </w:pPr>
        </w:pPrChange>
      </w:pPr>
      <w:ins w:id="582" w:author="Ta Huong" w:date="2020-07-01T14:56:00Z">
        <w:r>
          <w:rPr>
            <w:rFonts w:ascii="Consolas" w:hAnsi="Consolas" w:cs="Consolas"/>
            <w:color w:val="000000"/>
            <w:sz w:val="19"/>
            <w:szCs w:val="19"/>
            <w:lang w:bidi="ar-SA"/>
          </w:rPr>
          <w:t xml:space="preserve">            dataAdapter.Fill(dataSet);</w:t>
        </w:r>
      </w:ins>
    </w:p>
    <w:p w14:paraId="161BC3B7" w14:textId="77777777" w:rsidR="009D154F" w:rsidRDefault="009D154F">
      <w:pPr>
        <w:tabs>
          <w:tab w:val="left" w:pos="90"/>
        </w:tabs>
        <w:autoSpaceDE w:val="0"/>
        <w:autoSpaceDN w:val="0"/>
        <w:adjustRightInd w:val="0"/>
        <w:spacing w:after="0" w:line="240" w:lineRule="auto"/>
        <w:ind w:left="1350" w:hanging="630"/>
        <w:rPr>
          <w:ins w:id="583" w:author="Ta Huong" w:date="2020-07-01T14:56:00Z"/>
          <w:rFonts w:ascii="Consolas" w:hAnsi="Consolas" w:cs="Consolas"/>
          <w:color w:val="000000"/>
          <w:sz w:val="19"/>
          <w:szCs w:val="19"/>
          <w:lang w:bidi="ar-SA"/>
        </w:rPr>
        <w:pPrChange w:id="584" w:author="Ta Huong" w:date="2020-07-01T14:57:00Z">
          <w:pPr>
            <w:autoSpaceDE w:val="0"/>
            <w:autoSpaceDN w:val="0"/>
            <w:adjustRightInd w:val="0"/>
            <w:spacing w:after="0" w:line="240" w:lineRule="auto"/>
          </w:pPr>
        </w:pPrChange>
      </w:pPr>
    </w:p>
    <w:p w14:paraId="422FF3E2" w14:textId="77777777" w:rsidR="009D154F" w:rsidRDefault="009D154F">
      <w:pPr>
        <w:tabs>
          <w:tab w:val="left" w:pos="90"/>
        </w:tabs>
        <w:autoSpaceDE w:val="0"/>
        <w:autoSpaceDN w:val="0"/>
        <w:adjustRightInd w:val="0"/>
        <w:spacing w:after="0" w:line="240" w:lineRule="auto"/>
        <w:ind w:left="1350" w:hanging="630"/>
        <w:rPr>
          <w:ins w:id="585" w:author="Ta Huong" w:date="2020-07-01T14:56:00Z"/>
          <w:rFonts w:ascii="Consolas" w:hAnsi="Consolas" w:cs="Consolas"/>
          <w:color w:val="000000"/>
          <w:sz w:val="19"/>
          <w:szCs w:val="19"/>
          <w:lang w:bidi="ar-SA"/>
        </w:rPr>
        <w:pPrChange w:id="586" w:author="Ta Huong" w:date="2020-07-01T14:57:00Z">
          <w:pPr>
            <w:autoSpaceDE w:val="0"/>
            <w:autoSpaceDN w:val="0"/>
            <w:adjustRightInd w:val="0"/>
            <w:spacing w:after="0" w:line="240" w:lineRule="auto"/>
          </w:pPr>
        </w:pPrChange>
      </w:pPr>
      <w:ins w:id="587"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dataSet;</w:t>
        </w:r>
      </w:ins>
    </w:p>
    <w:p w14:paraId="44AC0BFA" w14:textId="77777777" w:rsidR="009D154F" w:rsidRDefault="009D154F">
      <w:pPr>
        <w:tabs>
          <w:tab w:val="left" w:pos="90"/>
        </w:tabs>
        <w:autoSpaceDE w:val="0"/>
        <w:autoSpaceDN w:val="0"/>
        <w:adjustRightInd w:val="0"/>
        <w:spacing w:after="0" w:line="240" w:lineRule="auto"/>
        <w:ind w:left="1350" w:hanging="630"/>
        <w:rPr>
          <w:ins w:id="588" w:author="Ta Huong" w:date="2020-07-01T14:56:00Z"/>
          <w:rFonts w:ascii="Consolas" w:hAnsi="Consolas" w:cs="Consolas"/>
          <w:color w:val="000000"/>
          <w:sz w:val="19"/>
          <w:szCs w:val="19"/>
          <w:lang w:bidi="ar-SA"/>
        </w:rPr>
        <w:pPrChange w:id="589" w:author="Ta Huong" w:date="2020-07-01T14:57:00Z">
          <w:pPr>
            <w:autoSpaceDE w:val="0"/>
            <w:autoSpaceDN w:val="0"/>
            <w:adjustRightInd w:val="0"/>
            <w:spacing w:after="0" w:line="240" w:lineRule="auto"/>
          </w:pPr>
        </w:pPrChange>
      </w:pPr>
      <w:ins w:id="590" w:author="Ta Huong" w:date="2020-07-01T14:56:00Z">
        <w:r>
          <w:rPr>
            <w:rFonts w:ascii="Consolas" w:hAnsi="Consolas" w:cs="Consolas"/>
            <w:color w:val="000000"/>
            <w:sz w:val="19"/>
            <w:szCs w:val="19"/>
            <w:lang w:bidi="ar-SA"/>
          </w:rPr>
          <w:t xml:space="preserve">        }</w:t>
        </w:r>
      </w:ins>
    </w:p>
    <w:p w14:paraId="17545EB9" w14:textId="77777777" w:rsidR="009D154F" w:rsidRDefault="009D154F">
      <w:pPr>
        <w:tabs>
          <w:tab w:val="left" w:pos="90"/>
        </w:tabs>
        <w:autoSpaceDE w:val="0"/>
        <w:autoSpaceDN w:val="0"/>
        <w:adjustRightInd w:val="0"/>
        <w:spacing w:after="0" w:line="240" w:lineRule="auto"/>
        <w:ind w:left="1350" w:hanging="630"/>
        <w:rPr>
          <w:ins w:id="591" w:author="Ta Huong" w:date="2020-07-01T14:56:00Z"/>
          <w:rFonts w:ascii="Consolas" w:hAnsi="Consolas" w:cs="Consolas"/>
          <w:color w:val="000000"/>
          <w:sz w:val="19"/>
          <w:szCs w:val="19"/>
          <w:lang w:bidi="ar-SA"/>
        </w:rPr>
        <w:pPrChange w:id="592" w:author="Ta Huong" w:date="2020-07-01T14:57:00Z">
          <w:pPr>
            <w:autoSpaceDE w:val="0"/>
            <w:autoSpaceDN w:val="0"/>
            <w:adjustRightInd w:val="0"/>
            <w:spacing w:after="0" w:line="240" w:lineRule="auto"/>
          </w:pPr>
        </w:pPrChange>
      </w:pPr>
    </w:p>
    <w:p w14:paraId="1AC29E13" w14:textId="77777777" w:rsidR="009D154F" w:rsidRDefault="009D154F">
      <w:pPr>
        <w:tabs>
          <w:tab w:val="left" w:pos="90"/>
        </w:tabs>
        <w:autoSpaceDE w:val="0"/>
        <w:autoSpaceDN w:val="0"/>
        <w:adjustRightInd w:val="0"/>
        <w:spacing w:after="0" w:line="240" w:lineRule="auto"/>
        <w:ind w:left="1350" w:hanging="630"/>
        <w:rPr>
          <w:ins w:id="593" w:author="Ta Huong" w:date="2020-07-01T14:56:00Z"/>
          <w:rFonts w:ascii="Consolas" w:hAnsi="Consolas" w:cs="Consolas"/>
          <w:color w:val="000000"/>
          <w:sz w:val="19"/>
          <w:szCs w:val="19"/>
          <w:lang w:bidi="ar-SA"/>
        </w:rPr>
        <w:pPrChange w:id="594" w:author="Ta Huong" w:date="2020-07-01T14:57:00Z">
          <w:pPr>
            <w:autoSpaceDE w:val="0"/>
            <w:autoSpaceDN w:val="0"/>
            <w:adjustRightInd w:val="0"/>
            <w:spacing w:after="0" w:line="240" w:lineRule="auto"/>
          </w:pPr>
        </w:pPrChange>
      </w:pPr>
      <w:ins w:id="595"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myExecuteNonQuery(</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CommandType type)</w:t>
        </w:r>
      </w:ins>
    </w:p>
    <w:p w14:paraId="37370197" w14:textId="77777777" w:rsidR="009D154F" w:rsidRDefault="009D154F">
      <w:pPr>
        <w:tabs>
          <w:tab w:val="left" w:pos="90"/>
        </w:tabs>
        <w:autoSpaceDE w:val="0"/>
        <w:autoSpaceDN w:val="0"/>
        <w:adjustRightInd w:val="0"/>
        <w:spacing w:after="0" w:line="240" w:lineRule="auto"/>
        <w:ind w:left="1350" w:hanging="630"/>
        <w:rPr>
          <w:ins w:id="596" w:author="Ta Huong" w:date="2020-07-01T14:56:00Z"/>
          <w:rFonts w:ascii="Consolas" w:hAnsi="Consolas" w:cs="Consolas"/>
          <w:color w:val="000000"/>
          <w:sz w:val="19"/>
          <w:szCs w:val="19"/>
          <w:lang w:bidi="ar-SA"/>
        </w:rPr>
        <w:pPrChange w:id="597" w:author="Ta Huong" w:date="2020-07-01T14:57:00Z">
          <w:pPr>
            <w:autoSpaceDE w:val="0"/>
            <w:autoSpaceDN w:val="0"/>
            <w:adjustRightInd w:val="0"/>
            <w:spacing w:after="0" w:line="240" w:lineRule="auto"/>
          </w:pPr>
        </w:pPrChange>
      </w:pPr>
      <w:ins w:id="598" w:author="Ta Huong" w:date="2020-07-01T14:56:00Z">
        <w:r>
          <w:rPr>
            <w:rFonts w:ascii="Consolas" w:hAnsi="Consolas" w:cs="Consolas"/>
            <w:color w:val="000000"/>
            <w:sz w:val="19"/>
            <w:szCs w:val="19"/>
            <w:lang w:bidi="ar-SA"/>
          </w:rPr>
          <w:t xml:space="preserve">        {</w:t>
        </w:r>
      </w:ins>
    </w:p>
    <w:p w14:paraId="5444CAA8" w14:textId="77777777" w:rsidR="009D154F" w:rsidRDefault="009D154F">
      <w:pPr>
        <w:tabs>
          <w:tab w:val="left" w:pos="90"/>
        </w:tabs>
        <w:autoSpaceDE w:val="0"/>
        <w:autoSpaceDN w:val="0"/>
        <w:adjustRightInd w:val="0"/>
        <w:spacing w:after="0" w:line="240" w:lineRule="auto"/>
        <w:ind w:left="1350" w:hanging="630"/>
        <w:rPr>
          <w:ins w:id="599" w:author="Ta Huong" w:date="2020-07-01T14:56:00Z"/>
          <w:rFonts w:ascii="Consolas" w:hAnsi="Consolas" w:cs="Consolas"/>
          <w:color w:val="000000"/>
          <w:sz w:val="19"/>
          <w:szCs w:val="19"/>
          <w:lang w:bidi="ar-SA"/>
        </w:rPr>
        <w:pPrChange w:id="600" w:author="Ta Huong" w:date="2020-07-01T14:57:00Z">
          <w:pPr>
            <w:autoSpaceDE w:val="0"/>
            <w:autoSpaceDN w:val="0"/>
            <w:adjustRightInd w:val="0"/>
            <w:spacing w:after="0" w:line="240" w:lineRule="auto"/>
          </w:pPr>
        </w:pPrChange>
      </w:pPr>
      <w:ins w:id="601"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canExecute;</w:t>
        </w:r>
      </w:ins>
    </w:p>
    <w:p w14:paraId="6E1F6FD6" w14:textId="77777777" w:rsidR="009D154F" w:rsidRDefault="009D154F">
      <w:pPr>
        <w:tabs>
          <w:tab w:val="left" w:pos="90"/>
        </w:tabs>
        <w:autoSpaceDE w:val="0"/>
        <w:autoSpaceDN w:val="0"/>
        <w:adjustRightInd w:val="0"/>
        <w:spacing w:after="0" w:line="240" w:lineRule="auto"/>
        <w:ind w:left="1350" w:hanging="630"/>
        <w:rPr>
          <w:ins w:id="602" w:author="Ta Huong" w:date="2020-07-01T14:56:00Z"/>
          <w:rFonts w:ascii="Consolas" w:hAnsi="Consolas" w:cs="Consolas"/>
          <w:color w:val="000000"/>
          <w:sz w:val="19"/>
          <w:szCs w:val="19"/>
          <w:lang w:bidi="ar-SA"/>
        </w:rPr>
        <w:pPrChange w:id="603" w:author="Ta Huong" w:date="2020-07-01T14:57:00Z">
          <w:pPr>
            <w:autoSpaceDE w:val="0"/>
            <w:autoSpaceDN w:val="0"/>
            <w:adjustRightInd w:val="0"/>
            <w:spacing w:after="0" w:line="240" w:lineRule="auto"/>
          </w:pPr>
        </w:pPrChange>
      </w:pPr>
    </w:p>
    <w:p w14:paraId="471258A8" w14:textId="77777777" w:rsidR="009D154F" w:rsidRDefault="009D154F">
      <w:pPr>
        <w:tabs>
          <w:tab w:val="left" w:pos="90"/>
        </w:tabs>
        <w:autoSpaceDE w:val="0"/>
        <w:autoSpaceDN w:val="0"/>
        <w:adjustRightInd w:val="0"/>
        <w:spacing w:after="0" w:line="240" w:lineRule="auto"/>
        <w:ind w:left="1350" w:hanging="630"/>
        <w:rPr>
          <w:ins w:id="604" w:author="Ta Huong" w:date="2020-07-01T14:56:00Z"/>
          <w:rFonts w:ascii="Consolas" w:hAnsi="Consolas" w:cs="Consolas"/>
          <w:color w:val="000000"/>
          <w:sz w:val="19"/>
          <w:szCs w:val="19"/>
          <w:lang w:bidi="ar-SA"/>
        </w:rPr>
        <w:pPrChange w:id="605" w:author="Ta Huong" w:date="2020-07-01T14:57:00Z">
          <w:pPr>
            <w:autoSpaceDE w:val="0"/>
            <w:autoSpaceDN w:val="0"/>
            <w:adjustRightInd w:val="0"/>
            <w:spacing w:after="0" w:line="240" w:lineRule="auto"/>
          </w:pPr>
        </w:pPrChange>
      </w:pPr>
      <w:ins w:id="606"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if</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connection.State</w:t>
        </w:r>
        <w:proofErr w:type="gramEnd"/>
        <w:r>
          <w:rPr>
            <w:rFonts w:ascii="Consolas" w:hAnsi="Consolas" w:cs="Consolas"/>
            <w:color w:val="000000"/>
            <w:sz w:val="19"/>
            <w:szCs w:val="19"/>
            <w:lang w:bidi="ar-SA"/>
          </w:rPr>
          <w:t xml:space="preserve"> == ConnectionState.Open)</w:t>
        </w:r>
      </w:ins>
    </w:p>
    <w:p w14:paraId="25DFFEDF" w14:textId="77777777" w:rsidR="009D154F" w:rsidRDefault="009D154F">
      <w:pPr>
        <w:tabs>
          <w:tab w:val="left" w:pos="90"/>
        </w:tabs>
        <w:autoSpaceDE w:val="0"/>
        <w:autoSpaceDN w:val="0"/>
        <w:adjustRightInd w:val="0"/>
        <w:spacing w:after="0" w:line="240" w:lineRule="auto"/>
        <w:ind w:left="1350" w:hanging="630"/>
        <w:rPr>
          <w:ins w:id="607" w:author="Ta Huong" w:date="2020-07-01T14:56:00Z"/>
          <w:rFonts w:ascii="Consolas" w:hAnsi="Consolas" w:cs="Consolas"/>
          <w:color w:val="000000"/>
          <w:sz w:val="19"/>
          <w:szCs w:val="19"/>
          <w:lang w:bidi="ar-SA"/>
        </w:rPr>
        <w:pPrChange w:id="608" w:author="Ta Huong" w:date="2020-07-01T14:57:00Z">
          <w:pPr>
            <w:autoSpaceDE w:val="0"/>
            <w:autoSpaceDN w:val="0"/>
            <w:adjustRightInd w:val="0"/>
            <w:spacing w:after="0" w:line="240" w:lineRule="auto"/>
          </w:pPr>
        </w:pPrChange>
      </w:pPr>
      <w:ins w:id="609"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connection.Close</w:t>
        </w:r>
        <w:proofErr w:type="gramEnd"/>
        <w:r>
          <w:rPr>
            <w:rFonts w:ascii="Consolas" w:hAnsi="Consolas" w:cs="Consolas"/>
            <w:color w:val="000000"/>
            <w:sz w:val="19"/>
            <w:szCs w:val="19"/>
            <w:lang w:bidi="ar-SA"/>
          </w:rPr>
          <w:t>();</w:t>
        </w:r>
      </w:ins>
    </w:p>
    <w:p w14:paraId="1D4182B0" w14:textId="77777777" w:rsidR="009D154F" w:rsidRDefault="009D154F">
      <w:pPr>
        <w:tabs>
          <w:tab w:val="left" w:pos="90"/>
        </w:tabs>
        <w:autoSpaceDE w:val="0"/>
        <w:autoSpaceDN w:val="0"/>
        <w:adjustRightInd w:val="0"/>
        <w:spacing w:after="0" w:line="240" w:lineRule="auto"/>
        <w:ind w:left="1350" w:hanging="630"/>
        <w:rPr>
          <w:ins w:id="610" w:author="Ta Huong" w:date="2020-07-01T14:56:00Z"/>
          <w:rFonts w:ascii="Consolas" w:hAnsi="Consolas" w:cs="Consolas"/>
          <w:color w:val="000000"/>
          <w:sz w:val="19"/>
          <w:szCs w:val="19"/>
          <w:lang w:bidi="ar-SA"/>
        </w:rPr>
        <w:pPrChange w:id="611" w:author="Ta Huong" w:date="2020-07-01T14:57:00Z">
          <w:pPr>
            <w:autoSpaceDE w:val="0"/>
            <w:autoSpaceDN w:val="0"/>
            <w:adjustRightInd w:val="0"/>
            <w:spacing w:after="0" w:line="240" w:lineRule="auto"/>
          </w:pPr>
        </w:pPrChange>
      </w:pPr>
      <w:ins w:id="612"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connection.Open</w:t>
        </w:r>
        <w:proofErr w:type="gramEnd"/>
        <w:r>
          <w:rPr>
            <w:rFonts w:ascii="Consolas" w:hAnsi="Consolas" w:cs="Consolas"/>
            <w:color w:val="000000"/>
            <w:sz w:val="19"/>
            <w:szCs w:val="19"/>
            <w:lang w:bidi="ar-SA"/>
          </w:rPr>
          <w:t xml:space="preserve">();            </w:t>
        </w:r>
      </w:ins>
    </w:p>
    <w:p w14:paraId="753F4CF6" w14:textId="77777777" w:rsidR="009D154F" w:rsidRDefault="009D154F">
      <w:pPr>
        <w:tabs>
          <w:tab w:val="left" w:pos="90"/>
        </w:tabs>
        <w:autoSpaceDE w:val="0"/>
        <w:autoSpaceDN w:val="0"/>
        <w:adjustRightInd w:val="0"/>
        <w:spacing w:after="0" w:line="240" w:lineRule="auto"/>
        <w:ind w:left="1350" w:hanging="630"/>
        <w:rPr>
          <w:ins w:id="613" w:author="Ta Huong" w:date="2020-07-01T14:56:00Z"/>
          <w:rFonts w:ascii="Consolas" w:hAnsi="Consolas" w:cs="Consolas"/>
          <w:color w:val="000000"/>
          <w:sz w:val="19"/>
          <w:szCs w:val="19"/>
          <w:lang w:bidi="ar-SA"/>
        </w:rPr>
        <w:pPrChange w:id="614" w:author="Ta Huong" w:date="2020-07-01T14:57:00Z">
          <w:pPr>
            <w:autoSpaceDE w:val="0"/>
            <w:autoSpaceDN w:val="0"/>
            <w:adjustRightInd w:val="0"/>
            <w:spacing w:after="0" w:line="240" w:lineRule="auto"/>
          </w:pPr>
        </w:pPrChange>
      </w:pPr>
    </w:p>
    <w:p w14:paraId="18786DF5" w14:textId="77777777" w:rsidR="009D154F" w:rsidRDefault="009D154F">
      <w:pPr>
        <w:tabs>
          <w:tab w:val="left" w:pos="90"/>
        </w:tabs>
        <w:autoSpaceDE w:val="0"/>
        <w:autoSpaceDN w:val="0"/>
        <w:adjustRightInd w:val="0"/>
        <w:spacing w:after="0" w:line="240" w:lineRule="auto"/>
        <w:ind w:left="1350" w:hanging="630"/>
        <w:rPr>
          <w:ins w:id="615" w:author="Ta Huong" w:date="2020-07-01T14:56:00Z"/>
          <w:rFonts w:ascii="Consolas" w:hAnsi="Consolas" w:cs="Consolas"/>
          <w:color w:val="000000"/>
          <w:sz w:val="19"/>
          <w:szCs w:val="19"/>
          <w:lang w:bidi="ar-SA"/>
        </w:rPr>
        <w:pPrChange w:id="616" w:author="Ta Huong" w:date="2020-07-01T14:57:00Z">
          <w:pPr>
            <w:autoSpaceDE w:val="0"/>
            <w:autoSpaceDN w:val="0"/>
            <w:adjustRightInd w:val="0"/>
            <w:spacing w:after="0" w:line="240" w:lineRule="auto"/>
          </w:pPr>
        </w:pPrChange>
      </w:pPr>
      <w:ins w:id="617"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command.CommandText</w:t>
        </w:r>
        <w:proofErr w:type="gramEnd"/>
        <w:r>
          <w:rPr>
            <w:rFonts w:ascii="Consolas" w:hAnsi="Consolas" w:cs="Consolas"/>
            <w:color w:val="000000"/>
            <w:sz w:val="19"/>
            <w:szCs w:val="19"/>
            <w:lang w:bidi="ar-SA"/>
          </w:rPr>
          <w:t xml:space="preserve"> = sqlString;</w:t>
        </w:r>
      </w:ins>
    </w:p>
    <w:p w14:paraId="5F1F1BC1" w14:textId="77777777" w:rsidR="009D154F" w:rsidRDefault="009D154F">
      <w:pPr>
        <w:tabs>
          <w:tab w:val="left" w:pos="90"/>
        </w:tabs>
        <w:autoSpaceDE w:val="0"/>
        <w:autoSpaceDN w:val="0"/>
        <w:adjustRightInd w:val="0"/>
        <w:spacing w:after="0" w:line="240" w:lineRule="auto"/>
        <w:ind w:left="1350" w:hanging="630"/>
        <w:rPr>
          <w:ins w:id="618" w:author="Ta Huong" w:date="2020-07-01T14:56:00Z"/>
          <w:rFonts w:ascii="Consolas" w:hAnsi="Consolas" w:cs="Consolas"/>
          <w:color w:val="000000"/>
          <w:sz w:val="19"/>
          <w:szCs w:val="19"/>
          <w:lang w:bidi="ar-SA"/>
        </w:rPr>
        <w:pPrChange w:id="619" w:author="Ta Huong" w:date="2020-07-01T14:57:00Z">
          <w:pPr>
            <w:autoSpaceDE w:val="0"/>
            <w:autoSpaceDN w:val="0"/>
            <w:adjustRightInd w:val="0"/>
            <w:spacing w:after="0" w:line="240" w:lineRule="auto"/>
          </w:pPr>
        </w:pPrChange>
      </w:pPr>
      <w:ins w:id="620"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command.CommandType</w:t>
        </w:r>
        <w:proofErr w:type="gramEnd"/>
        <w:r>
          <w:rPr>
            <w:rFonts w:ascii="Consolas" w:hAnsi="Consolas" w:cs="Consolas"/>
            <w:color w:val="000000"/>
            <w:sz w:val="19"/>
            <w:szCs w:val="19"/>
            <w:lang w:bidi="ar-SA"/>
          </w:rPr>
          <w:t xml:space="preserve"> = type;            </w:t>
        </w:r>
      </w:ins>
    </w:p>
    <w:p w14:paraId="4778AD74" w14:textId="77777777" w:rsidR="009D154F" w:rsidRDefault="009D154F">
      <w:pPr>
        <w:tabs>
          <w:tab w:val="left" w:pos="90"/>
        </w:tabs>
        <w:autoSpaceDE w:val="0"/>
        <w:autoSpaceDN w:val="0"/>
        <w:adjustRightInd w:val="0"/>
        <w:spacing w:after="0" w:line="240" w:lineRule="auto"/>
        <w:ind w:left="1350" w:hanging="630"/>
        <w:rPr>
          <w:ins w:id="621" w:author="Ta Huong" w:date="2020-07-01T14:56:00Z"/>
          <w:rFonts w:ascii="Consolas" w:hAnsi="Consolas" w:cs="Consolas"/>
          <w:color w:val="000000"/>
          <w:sz w:val="19"/>
          <w:szCs w:val="19"/>
          <w:lang w:bidi="ar-SA"/>
        </w:rPr>
        <w:pPrChange w:id="622" w:author="Ta Huong" w:date="2020-07-01T14:57:00Z">
          <w:pPr>
            <w:autoSpaceDE w:val="0"/>
            <w:autoSpaceDN w:val="0"/>
            <w:adjustRightInd w:val="0"/>
            <w:spacing w:after="0" w:line="240" w:lineRule="auto"/>
          </w:pPr>
        </w:pPrChange>
      </w:pPr>
    </w:p>
    <w:p w14:paraId="7BA31C05" w14:textId="77777777" w:rsidR="009D154F" w:rsidRDefault="009D154F">
      <w:pPr>
        <w:tabs>
          <w:tab w:val="left" w:pos="90"/>
        </w:tabs>
        <w:autoSpaceDE w:val="0"/>
        <w:autoSpaceDN w:val="0"/>
        <w:adjustRightInd w:val="0"/>
        <w:spacing w:after="0" w:line="240" w:lineRule="auto"/>
        <w:ind w:left="1350" w:hanging="630"/>
        <w:rPr>
          <w:ins w:id="623" w:author="Ta Huong" w:date="2020-07-01T14:56:00Z"/>
          <w:rFonts w:ascii="Consolas" w:hAnsi="Consolas" w:cs="Consolas"/>
          <w:color w:val="000000"/>
          <w:sz w:val="19"/>
          <w:szCs w:val="19"/>
          <w:lang w:bidi="ar-SA"/>
        </w:rPr>
        <w:pPrChange w:id="624" w:author="Ta Huong" w:date="2020-07-01T14:57:00Z">
          <w:pPr>
            <w:autoSpaceDE w:val="0"/>
            <w:autoSpaceDN w:val="0"/>
            <w:adjustRightInd w:val="0"/>
            <w:spacing w:after="0" w:line="240" w:lineRule="auto"/>
          </w:pPr>
        </w:pPrChange>
      </w:pPr>
      <w:ins w:id="625"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try</w:t>
        </w:r>
      </w:ins>
    </w:p>
    <w:p w14:paraId="3B76E6B3" w14:textId="77777777" w:rsidR="009D154F" w:rsidRDefault="009D154F">
      <w:pPr>
        <w:tabs>
          <w:tab w:val="left" w:pos="90"/>
        </w:tabs>
        <w:autoSpaceDE w:val="0"/>
        <w:autoSpaceDN w:val="0"/>
        <w:adjustRightInd w:val="0"/>
        <w:spacing w:after="0" w:line="240" w:lineRule="auto"/>
        <w:ind w:left="1350" w:hanging="630"/>
        <w:rPr>
          <w:ins w:id="626" w:author="Ta Huong" w:date="2020-07-01T14:56:00Z"/>
          <w:rFonts w:ascii="Consolas" w:hAnsi="Consolas" w:cs="Consolas"/>
          <w:color w:val="000000"/>
          <w:sz w:val="19"/>
          <w:szCs w:val="19"/>
          <w:lang w:bidi="ar-SA"/>
        </w:rPr>
        <w:pPrChange w:id="627" w:author="Ta Huong" w:date="2020-07-01T14:57:00Z">
          <w:pPr>
            <w:autoSpaceDE w:val="0"/>
            <w:autoSpaceDN w:val="0"/>
            <w:adjustRightInd w:val="0"/>
            <w:spacing w:after="0" w:line="240" w:lineRule="auto"/>
          </w:pPr>
        </w:pPrChange>
      </w:pPr>
      <w:ins w:id="628" w:author="Ta Huong" w:date="2020-07-01T14:56:00Z">
        <w:r>
          <w:rPr>
            <w:rFonts w:ascii="Consolas" w:hAnsi="Consolas" w:cs="Consolas"/>
            <w:color w:val="000000"/>
            <w:sz w:val="19"/>
            <w:szCs w:val="19"/>
            <w:lang w:bidi="ar-SA"/>
          </w:rPr>
          <w:t xml:space="preserve">            {</w:t>
        </w:r>
      </w:ins>
    </w:p>
    <w:p w14:paraId="5B7D36AB" w14:textId="77777777" w:rsidR="009D154F" w:rsidRDefault="009D154F">
      <w:pPr>
        <w:tabs>
          <w:tab w:val="left" w:pos="90"/>
        </w:tabs>
        <w:autoSpaceDE w:val="0"/>
        <w:autoSpaceDN w:val="0"/>
        <w:adjustRightInd w:val="0"/>
        <w:spacing w:after="0" w:line="240" w:lineRule="auto"/>
        <w:ind w:left="1350" w:hanging="630"/>
        <w:rPr>
          <w:ins w:id="629" w:author="Ta Huong" w:date="2020-07-01T14:56:00Z"/>
          <w:rFonts w:ascii="Consolas" w:hAnsi="Consolas" w:cs="Consolas"/>
          <w:color w:val="000000"/>
          <w:sz w:val="19"/>
          <w:szCs w:val="19"/>
          <w:lang w:bidi="ar-SA"/>
        </w:rPr>
        <w:pPrChange w:id="630" w:author="Ta Huong" w:date="2020-07-01T14:57:00Z">
          <w:pPr>
            <w:autoSpaceDE w:val="0"/>
            <w:autoSpaceDN w:val="0"/>
            <w:adjustRightInd w:val="0"/>
            <w:spacing w:after="0" w:line="240" w:lineRule="auto"/>
          </w:pPr>
        </w:pPrChange>
      </w:pPr>
      <w:ins w:id="631"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command.ExecuteNonQuery</w:t>
        </w:r>
        <w:proofErr w:type="gramEnd"/>
        <w:r>
          <w:rPr>
            <w:rFonts w:ascii="Consolas" w:hAnsi="Consolas" w:cs="Consolas"/>
            <w:color w:val="000000"/>
            <w:sz w:val="19"/>
            <w:szCs w:val="19"/>
            <w:lang w:bidi="ar-SA"/>
          </w:rPr>
          <w:t>();</w:t>
        </w:r>
      </w:ins>
    </w:p>
    <w:p w14:paraId="6DA72F8F" w14:textId="77777777" w:rsidR="009D154F" w:rsidRDefault="009D154F">
      <w:pPr>
        <w:tabs>
          <w:tab w:val="left" w:pos="90"/>
        </w:tabs>
        <w:autoSpaceDE w:val="0"/>
        <w:autoSpaceDN w:val="0"/>
        <w:adjustRightInd w:val="0"/>
        <w:spacing w:after="0" w:line="240" w:lineRule="auto"/>
        <w:ind w:left="1350" w:hanging="630"/>
        <w:rPr>
          <w:ins w:id="632" w:author="Ta Huong" w:date="2020-07-01T14:56:00Z"/>
          <w:rFonts w:ascii="Consolas" w:hAnsi="Consolas" w:cs="Consolas"/>
          <w:color w:val="000000"/>
          <w:sz w:val="19"/>
          <w:szCs w:val="19"/>
          <w:lang w:bidi="ar-SA"/>
        </w:rPr>
        <w:pPrChange w:id="633" w:author="Ta Huong" w:date="2020-07-01T14:57:00Z">
          <w:pPr>
            <w:autoSpaceDE w:val="0"/>
            <w:autoSpaceDN w:val="0"/>
            <w:adjustRightInd w:val="0"/>
            <w:spacing w:after="0" w:line="240" w:lineRule="auto"/>
          </w:pPr>
        </w:pPrChange>
      </w:pPr>
      <w:ins w:id="634" w:author="Ta Huong" w:date="2020-07-01T14:56: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true</w:t>
        </w:r>
        <w:r>
          <w:rPr>
            <w:rFonts w:ascii="Consolas" w:hAnsi="Consolas" w:cs="Consolas"/>
            <w:color w:val="000000"/>
            <w:sz w:val="19"/>
            <w:szCs w:val="19"/>
            <w:lang w:bidi="ar-SA"/>
          </w:rPr>
          <w:t>;</w:t>
        </w:r>
      </w:ins>
    </w:p>
    <w:p w14:paraId="41D8814D" w14:textId="77777777" w:rsidR="009D154F" w:rsidRDefault="009D154F">
      <w:pPr>
        <w:tabs>
          <w:tab w:val="left" w:pos="90"/>
        </w:tabs>
        <w:autoSpaceDE w:val="0"/>
        <w:autoSpaceDN w:val="0"/>
        <w:adjustRightInd w:val="0"/>
        <w:spacing w:after="0" w:line="240" w:lineRule="auto"/>
        <w:ind w:left="1350" w:hanging="630"/>
        <w:rPr>
          <w:ins w:id="635" w:author="Ta Huong" w:date="2020-07-01T14:56:00Z"/>
          <w:rFonts w:ascii="Consolas" w:hAnsi="Consolas" w:cs="Consolas"/>
          <w:color w:val="000000"/>
          <w:sz w:val="19"/>
          <w:szCs w:val="19"/>
          <w:lang w:bidi="ar-SA"/>
        </w:rPr>
        <w:pPrChange w:id="636" w:author="Ta Huong" w:date="2020-07-01T14:57:00Z">
          <w:pPr>
            <w:autoSpaceDE w:val="0"/>
            <w:autoSpaceDN w:val="0"/>
            <w:adjustRightInd w:val="0"/>
            <w:spacing w:after="0" w:line="240" w:lineRule="auto"/>
          </w:pPr>
        </w:pPrChange>
      </w:pPr>
      <w:ins w:id="637" w:author="Ta Huong" w:date="2020-07-01T14:56:00Z">
        <w:r>
          <w:rPr>
            <w:rFonts w:ascii="Consolas" w:hAnsi="Consolas" w:cs="Consolas"/>
            <w:color w:val="000000"/>
            <w:sz w:val="19"/>
            <w:szCs w:val="19"/>
            <w:lang w:bidi="ar-SA"/>
          </w:rPr>
          <w:t xml:space="preserve">            }</w:t>
        </w:r>
      </w:ins>
    </w:p>
    <w:p w14:paraId="29E546A8" w14:textId="77777777" w:rsidR="009D154F" w:rsidRDefault="009D154F">
      <w:pPr>
        <w:tabs>
          <w:tab w:val="left" w:pos="90"/>
        </w:tabs>
        <w:autoSpaceDE w:val="0"/>
        <w:autoSpaceDN w:val="0"/>
        <w:adjustRightInd w:val="0"/>
        <w:spacing w:after="0" w:line="240" w:lineRule="auto"/>
        <w:ind w:left="1350" w:hanging="630"/>
        <w:rPr>
          <w:ins w:id="638" w:author="Ta Huong" w:date="2020-07-01T14:56:00Z"/>
          <w:rFonts w:ascii="Consolas" w:hAnsi="Consolas" w:cs="Consolas"/>
          <w:color w:val="000000"/>
          <w:sz w:val="19"/>
          <w:szCs w:val="19"/>
          <w:lang w:bidi="ar-SA"/>
        </w:rPr>
        <w:pPrChange w:id="639" w:author="Ta Huong" w:date="2020-07-01T14:57:00Z">
          <w:pPr>
            <w:autoSpaceDE w:val="0"/>
            <w:autoSpaceDN w:val="0"/>
            <w:adjustRightInd w:val="0"/>
            <w:spacing w:after="0" w:line="240" w:lineRule="auto"/>
          </w:pPr>
        </w:pPrChange>
      </w:pPr>
      <w:ins w:id="640"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catch</w:t>
        </w:r>
      </w:ins>
    </w:p>
    <w:p w14:paraId="5BD47325" w14:textId="77777777" w:rsidR="009D154F" w:rsidRDefault="009D154F">
      <w:pPr>
        <w:tabs>
          <w:tab w:val="left" w:pos="90"/>
        </w:tabs>
        <w:autoSpaceDE w:val="0"/>
        <w:autoSpaceDN w:val="0"/>
        <w:adjustRightInd w:val="0"/>
        <w:spacing w:after="0" w:line="240" w:lineRule="auto"/>
        <w:ind w:left="1350" w:hanging="630"/>
        <w:rPr>
          <w:ins w:id="641" w:author="Ta Huong" w:date="2020-07-01T14:56:00Z"/>
          <w:rFonts w:ascii="Consolas" w:hAnsi="Consolas" w:cs="Consolas"/>
          <w:color w:val="000000"/>
          <w:sz w:val="19"/>
          <w:szCs w:val="19"/>
          <w:lang w:bidi="ar-SA"/>
        </w:rPr>
        <w:pPrChange w:id="642" w:author="Ta Huong" w:date="2020-07-01T14:57:00Z">
          <w:pPr>
            <w:autoSpaceDE w:val="0"/>
            <w:autoSpaceDN w:val="0"/>
            <w:adjustRightInd w:val="0"/>
            <w:spacing w:after="0" w:line="240" w:lineRule="auto"/>
          </w:pPr>
        </w:pPrChange>
      </w:pPr>
      <w:ins w:id="643" w:author="Ta Huong" w:date="2020-07-01T14:56:00Z">
        <w:r>
          <w:rPr>
            <w:rFonts w:ascii="Consolas" w:hAnsi="Consolas" w:cs="Consolas"/>
            <w:color w:val="000000"/>
            <w:sz w:val="19"/>
            <w:szCs w:val="19"/>
            <w:lang w:bidi="ar-SA"/>
          </w:rPr>
          <w:t xml:space="preserve">            {</w:t>
        </w:r>
      </w:ins>
    </w:p>
    <w:p w14:paraId="005243AA" w14:textId="77777777" w:rsidR="009D154F" w:rsidRDefault="009D154F">
      <w:pPr>
        <w:tabs>
          <w:tab w:val="left" w:pos="90"/>
        </w:tabs>
        <w:autoSpaceDE w:val="0"/>
        <w:autoSpaceDN w:val="0"/>
        <w:adjustRightInd w:val="0"/>
        <w:spacing w:after="0" w:line="240" w:lineRule="auto"/>
        <w:ind w:left="1350" w:hanging="630"/>
        <w:rPr>
          <w:ins w:id="644" w:author="Ta Huong" w:date="2020-07-01T14:56:00Z"/>
          <w:rFonts w:ascii="Consolas" w:hAnsi="Consolas" w:cs="Consolas"/>
          <w:color w:val="000000"/>
          <w:sz w:val="19"/>
          <w:szCs w:val="19"/>
          <w:lang w:bidi="ar-SA"/>
        </w:rPr>
        <w:pPrChange w:id="645" w:author="Ta Huong" w:date="2020-07-01T14:57:00Z">
          <w:pPr>
            <w:autoSpaceDE w:val="0"/>
            <w:autoSpaceDN w:val="0"/>
            <w:adjustRightInd w:val="0"/>
            <w:spacing w:after="0" w:line="240" w:lineRule="auto"/>
          </w:pPr>
        </w:pPrChange>
      </w:pPr>
      <w:ins w:id="646" w:author="Ta Huong" w:date="2020-07-01T14:56: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false</w:t>
        </w:r>
        <w:r>
          <w:rPr>
            <w:rFonts w:ascii="Consolas" w:hAnsi="Consolas" w:cs="Consolas"/>
            <w:color w:val="000000"/>
            <w:sz w:val="19"/>
            <w:szCs w:val="19"/>
            <w:lang w:bidi="ar-SA"/>
          </w:rPr>
          <w:t>;</w:t>
        </w:r>
      </w:ins>
    </w:p>
    <w:p w14:paraId="6EFA6F7A" w14:textId="77777777" w:rsidR="009D154F" w:rsidRDefault="009D154F">
      <w:pPr>
        <w:tabs>
          <w:tab w:val="left" w:pos="90"/>
        </w:tabs>
        <w:autoSpaceDE w:val="0"/>
        <w:autoSpaceDN w:val="0"/>
        <w:adjustRightInd w:val="0"/>
        <w:spacing w:after="0" w:line="240" w:lineRule="auto"/>
        <w:ind w:left="1350" w:hanging="630"/>
        <w:rPr>
          <w:ins w:id="647" w:author="Ta Huong" w:date="2020-07-01T14:56:00Z"/>
          <w:rFonts w:ascii="Consolas" w:hAnsi="Consolas" w:cs="Consolas"/>
          <w:color w:val="000000"/>
          <w:sz w:val="19"/>
          <w:szCs w:val="19"/>
          <w:lang w:bidi="ar-SA"/>
        </w:rPr>
        <w:pPrChange w:id="648" w:author="Ta Huong" w:date="2020-07-01T14:57:00Z">
          <w:pPr>
            <w:autoSpaceDE w:val="0"/>
            <w:autoSpaceDN w:val="0"/>
            <w:adjustRightInd w:val="0"/>
            <w:spacing w:after="0" w:line="240" w:lineRule="auto"/>
          </w:pPr>
        </w:pPrChange>
      </w:pPr>
      <w:ins w:id="649" w:author="Ta Huong" w:date="2020-07-01T14:56:00Z">
        <w:r>
          <w:rPr>
            <w:rFonts w:ascii="Consolas" w:hAnsi="Consolas" w:cs="Consolas"/>
            <w:color w:val="000000"/>
            <w:sz w:val="19"/>
            <w:szCs w:val="19"/>
            <w:lang w:bidi="ar-SA"/>
          </w:rPr>
          <w:t xml:space="preserve">            }</w:t>
        </w:r>
      </w:ins>
    </w:p>
    <w:p w14:paraId="1893874C" w14:textId="77777777" w:rsidR="009D154F" w:rsidRDefault="009D154F">
      <w:pPr>
        <w:tabs>
          <w:tab w:val="left" w:pos="90"/>
        </w:tabs>
        <w:autoSpaceDE w:val="0"/>
        <w:autoSpaceDN w:val="0"/>
        <w:adjustRightInd w:val="0"/>
        <w:spacing w:after="0" w:line="240" w:lineRule="auto"/>
        <w:ind w:left="1350" w:hanging="630"/>
        <w:rPr>
          <w:ins w:id="650" w:author="Ta Huong" w:date="2020-07-01T14:56:00Z"/>
          <w:rFonts w:ascii="Consolas" w:hAnsi="Consolas" w:cs="Consolas"/>
          <w:color w:val="000000"/>
          <w:sz w:val="19"/>
          <w:szCs w:val="19"/>
          <w:lang w:bidi="ar-SA"/>
        </w:rPr>
        <w:pPrChange w:id="651" w:author="Ta Huong" w:date="2020-07-01T14:57:00Z">
          <w:pPr>
            <w:autoSpaceDE w:val="0"/>
            <w:autoSpaceDN w:val="0"/>
            <w:adjustRightInd w:val="0"/>
            <w:spacing w:after="0" w:line="240" w:lineRule="auto"/>
          </w:pPr>
        </w:pPrChange>
      </w:pPr>
      <w:ins w:id="652"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finally</w:t>
        </w:r>
      </w:ins>
    </w:p>
    <w:p w14:paraId="6EBA26BA" w14:textId="77777777" w:rsidR="009D154F" w:rsidRDefault="009D154F">
      <w:pPr>
        <w:tabs>
          <w:tab w:val="left" w:pos="90"/>
        </w:tabs>
        <w:autoSpaceDE w:val="0"/>
        <w:autoSpaceDN w:val="0"/>
        <w:adjustRightInd w:val="0"/>
        <w:spacing w:after="0" w:line="240" w:lineRule="auto"/>
        <w:ind w:left="1350" w:hanging="630"/>
        <w:rPr>
          <w:ins w:id="653" w:author="Ta Huong" w:date="2020-07-01T14:56:00Z"/>
          <w:rFonts w:ascii="Consolas" w:hAnsi="Consolas" w:cs="Consolas"/>
          <w:color w:val="000000"/>
          <w:sz w:val="19"/>
          <w:szCs w:val="19"/>
          <w:lang w:bidi="ar-SA"/>
        </w:rPr>
        <w:pPrChange w:id="654" w:author="Ta Huong" w:date="2020-07-01T14:57:00Z">
          <w:pPr>
            <w:autoSpaceDE w:val="0"/>
            <w:autoSpaceDN w:val="0"/>
            <w:adjustRightInd w:val="0"/>
            <w:spacing w:after="0" w:line="240" w:lineRule="auto"/>
          </w:pPr>
        </w:pPrChange>
      </w:pPr>
      <w:ins w:id="655" w:author="Ta Huong" w:date="2020-07-01T14:56:00Z">
        <w:r>
          <w:rPr>
            <w:rFonts w:ascii="Consolas" w:hAnsi="Consolas" w:cs="Consolas"/>
            <w:color w:val="000000"/>
            <w:sz w:val="19"/>
            <w:szCs w:val="19"/>
            <w:lang w:bidi="ar-SA"/>
          </w:rPr>
          <w:t xml:space="preserve">            {</w:t>
        </w:r>
      </w:ins>
    </w:p>
    <w:p w14:paraId="766CAFA5" w14:textId="77777777" w:rsidR="009D154F" w:rsidRDefault="009D154F">
      <w:pPr>
        <w:tabs>
          <w:tab w:val="left" w:pos="90"/>
        </w:tabs>
        <w:autoSpaceDE w:val="0"/>
        <w:autoSpaceDN w:val="0"/>
        <w:adjustRightInd w:val="0"/>
        <w:spacing w:after="0" w:line="240" w:lineRule="auto"/>
        <w:ind w:left="1350" w:hanging="630"/>
        <w:rPr>
          <w:ins w:id="656" w:author="Ta Huong" w:date="2020-07-01T14:56:00Z"/>
          <w:rFonts w:ascii="Consolas" w:hAnsi="Consolas" w:cs="Consolas"/>
          <w:color w:val="000000"/>
          <w:sz w:val="19"/>
          <w:szCs w:val="19"/>
          <w:lang w:bidi="ar-SA"/>
        </w:rPr>
        <w:pPrChange w:id="657" w:author="Ta Huong" w:date="2020-07-01T14:57:00Z">
          <w:pPr>
            <w:autoSpaceDE w:val="0"/>
            <w:autoSpaceDN w:val="0"/>
            <w:adjustRightInd w:val="0"/>
            <w:spacing w:after="0" w:line="240" w:lineRule="auto"/>
          </w:pPr>
        </w:pPrChange>
      </w:pPr>
      <w:ins w:id="658"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connection.Close</w:t>
        </w:r>
        <w:proofErr w:type="gramEnd"/>
        <w:r>
          <w:rPr>
            <w:rFonts w:ascii="Consolas" w:hAnsi="Consolas" w:cs="Consolas"/>
            <w:color w:val="000000"/>
            <w:sz w:val="19"/>
            <w:szCs w:val="19"/>
            <w:lang w:bidi="ar-SA"/>
          </w:rPr>
          <w:t>();</w:t>
        </w:r>
      </w:ins>
    </w:p>
    <w:p w14:paraId="429B335E" w14:textId="77777777" w:rsidR="009D154F" w:rsidRDefault="009D154F">
      <w:pPr>
        <w:tabs>
          <w:tab w:val="left" w:pos="90"/>
        </w:tabs>
        <w:autoSpaceDE w:val="0"/>
        <w:autoSpaceDN w:val="0"/>
        <w:adjustRightInd w:val="0"/>
        <w:spacing w:after="0" w:line="240" w:lineRule="auto"/>
        <w:ind w:left="1350" w:hanging="630"/>
        <w:rPr>
          <w:ins w:id="659" w:author="Ta Huong" w:date="2020-07-01T14:56:00Z"/>
          <w:rFonts w:ascii="Consolas" w:hAnsi="Consolas" w:cs="Consolas"/>
          <w:color w:val="000000"/>
          <w:sz w:val="19"/>
          <w:szCs w:val="19"/>
          <w:lang w:bidi="ar-SA"/>
        </w:rPr>
        <w:pPrChange w:id="660" w:author="Ta Huong" w:date="2020-07-01T14:57:00Z">
          <w:pPr>
            <w:autoSpaceDE w:val="0"/>
            <w:autoSpaceDN w:val="0"/>
            <w:adjustRightInd w:val="0"/>
            <w:spacing w:after="0" w:line="240" w:lineRule="auto"/>
          </w:pPr>
        </w:pPrChange>
      </w:pPr>
      <w:ins w:id="661" w:author="Ta Huong" w:date="2020-07-01T14:56:00Z">
        <w:r>
          <w:rPr>
            <w:rFonts w:ascii="Consolas" w:hAnsi="Consolas" w:cs="Consolas"/>
            <w:color w:val="000000"/>
            <w:sz w:val="19"/>
            <w:szCs w:val="19"/>
            <w:lang w:bidi="ar-SA"/>
          </w:rPr>
          <w:t xml:space="preserve">            }</w:t>
        </w:r>
      </w:ins>
    </w:p>
    <w:p w14:paraId="570E82AD" w14:textId="77777777" w:rsidR="009D154F" w:rsidRDefault="009D154F">
      <w:pPr>
        <w:tabs>
          <w:tab w:val="left" w:pos="90"/>
        </w:tabs>
        <w:autoSpaceDE w:val="0"/>
        <w:autoSpaceDN w:val="0"/>
        <w:adjustRightInd w:val="0"/>
        <w:spacing w:after="0" w:line="240" w:lineRule="auto"/>
        <w:ind w:left="1350" w:hanging="630"/>
        <w:rPr>
          <w:ins w:id="662" w:author="Ta Huong" w:date="2020-07-01T14:56:00Z"/>
          <w:rFonts w:ascii="Consolas" w:hAnsi="Consolas" w:cs="Consolas"/>
          <w:color w:val="000000"/>
          <w:sz w:val="19"/>
          <w:szCs w:val="19"/>
          <w:lang w:bidi="ar-SA"/>
        </w:rPr>
        <w:pPrChange w:id="663" w:author="Ta Huong" w:date="2020-07-01T14:57:00Z">
          <w:pPr>
            <w:autoSpaceDE w:val="0"/>
            <w:autoSpaceDN w:val="0"/>
            <w:adjustRightInd w:val="0"/>
            <w:spacing w:after="0" w:line="240" w:lineRule="auto"/>
          </w:pPr>
        </w:pPrChange>
      </w:pPr>
    </w:p>
    <w:p w14:paraId="62B80568" w14:textId="77777777" w:rsidR="009D154F" w:rsidRDefault="009D154F">
      <w:pPr>
        <w:tabs>
          <w:tab w:val="left" w:pos="90"/>
        </w:tabs>
        <w:autoSpaceDE w:val="0"/>
        <w:autoSpaceDN w:val="0"/>
        <w:adjustRightInd w:val="0"/>
        <w:spacing w:after="0" w:line="240" w:lineRule="auto"/>
        <w:ind w:left="1350" w:hanging="630"/>
        <w:rPr>
          <w:ins w:id="664" w:author="Ta Huong" w:date="2020-07-01T14:56:00Z"/>
          <w:rFonts w:ascii="Consolas" w:hAnsi="Consolas" w:cs="Consolas"/>
          <w:color w:val="000000"/>
          <w:sz w:val="19"/>
          <w:szCs w:val="19"/>
          <w:lang w:bidi="ar-SA"/>
        </w:rPr>
        <w:pPrChange w:id="665" w:author="Ta Huong" w:date="2020-07-01T14:57:00Z">
          <w:pPr>
            <w:autoSpaceDE w:val="0"/>
            <w:autoSpaceDN w:val="0"/>
            <w:adjustRightInd w:val="0"/>
            <w:spacing w:after="0" w:line="240" w:lineRule="auto"/>
          </w:pPr>
        </w:pPrChange>
      </w:pPr>
      <w:ins w:id="666"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canExecute;</w:t>
        </w:r>
      </w:ins>
    </w:p>
    <w:p w14:paraId="48B44976" w14:textId="77777777" w:rsidR="009D154F" w:rsidRDefault="009D154F">
      <w:pPr>
        <w:tabs>
          <w:tab w:val="left" w:pos="90"/>
        </w:tabs>
        <w:autoSpaceDE w:val="0"/>
        <w:autoSpaceDN w:val="0"/>
        <w:adjustRightInd w:val="0"/>
        <w:spacing w:after="0" w:line="240" w:lineRule="auto"/>
        <w:ind w:left="1350" w:hanging="630"/>
        <w:rPr>
          <w:ins w:id="667" w:author="Ta Huong" w:date="2020-07-01T14:56:00Z"/>
          <w:rFonts w:ascii="Consolas" w:hAnsi="Consolas" w:cs="Consolas"/>
          <w:color w:val="000000"/>
          <w:sz w:val="19"/>
          <w:szCs w:val="19"/>
          <w:lang w:bidi="ar-SA"/>
        </w:rPr>
        <w:pPrChange w:id="668" w:author="Ta Huong" w:date="2020-07-01T14:57:00Z">
          <w:pPr>
            <w:autoSpaceDE w:val="0"/>
            <w:autoSpaceDN w:val="0"/>
            <w:adjustRightInd w:val="0"/>
            <w:spacing w:after="0" w:line="240" w:lineRule="auto"/>
          </w:pPr>
        </w:pPrChange>
      </w:pPr>
      <w:ins w:id="669" w:author="Ta Huong" w:date="2020-07-01T14:56:00Z">
        <w:r>
          <w:rPr>
            <w:rFonts w:ascii="Consolas" w:hAnsi="Consolas" w:cs="Consolas"/>
            <w:color w:val="000000"/>
            <w:sz w:val="19"/>
            <w:szCs w:val="19"/>
            <w:lang w:bidi="ar-SA"/>
          </w:rPr>
          <w:t xml:space="preserve">        }</w:t>
        </w:r>
      </w:ins>
    </w:p>
    <w:p w14:paraId="4773162C" w14:textId="77777777" w:rsidR="009D154F" w:rsidRDefault="009D154F">
      <w:pPr>
        <w:tabs>
          <w:tab w:val="left" w:pos="90"/>
        </w:tabs>
        <w:autoSpaceDE w:val="0"/>
        <w:autoSpaceDN w:val="0"/>
        <w:adjustRightInd w:val="0"/>
        <w:spacing w:after="0" w:line="240" w:lineRule="auto"/>
        <w:ind w:left="1350" w:hanging="630"/>
        <w:rPr>
          <w:ins w:id="670" w:author="Ta Huong" w:date="2020-07-01T14:56:00Z"/>
          <w:rFonts w:ascii="Consolas" w:hAnsi="Consolas" w:cs="Consolas"/>
          <w:color w:val="000000"/>
          <w:sz w:val="19"/>
          <w:szCs w:val="19"/>
          <w:lang w:bidi="ar-SA"/>
        </w:rPr>
        <w:pPrChange w:id="671" w:author="Ta Huong" w:date="2020-07-01T14:57:00Z">
          <w:pPr>
            <w:autoSpaceDE w:val="0"/>
            <w:autoSpaceDN w:val="0"/>
            <w:adjustRightInd w:val="0"/>
            <w:spacing w:after="0" w:line="240" w:lineRule="auto"/>
          </w:pPr>
        </w:pPrChange>
      </w:pPr>
    </w:p>
    <w:p w14:paraId="25267BD0" w14:textId="77777777" w:rsidR="009D154F" w:rsidRDefault="009D154F">
      <w:pPr>
        <w:tabs>
          <w:tab w:val="left" w:pos="90"/>
        </w:tabs>
        <w:autoSpaceDE w:val="0"/>
        <w:autoSpaceDN w:val="0"/>
        <w:adjustRightInd w:val="0"/>
        <w:spacing w:after="0" w:line="240" w:lineRule="auto"/>
        <w:ind w:left="1350" w:hanging="630"/>
        <w:rPr>
          <w:ins w:id="672" w:author="Ta Huong" w:date="2020-07-01T14:56:00Z"/>
          <w:rFonts w:ascii="Consolas" w:hAnsi="Consolas" w:cs="Consolas"/>
          <w:color w:val="000000"/>
          <w:sz w:val="19"/>
          <w:szCs w:val="19"/>
          <w:lang w:bidi="ar-SA"/>
        </w:rPr>
        <w:pPrChange w:id="673" w:author="Ta Huong" w:date="2020-07-01T14:57:00Z">
          <w:pPr>
            <w:autoSpaceDE w:val="0"/>
            <w:autoSpaceDN w:val="0"/>
            <w:adjustRightInd w:val="0"/>
            <w:spacing w:after="0" w:line="240" w:lineRule="auto"/>
          </w:pPr>
        </w:pPrChange>
      </w:pPr>
      <w:ins w:id="674"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myExecuteScalar(</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CommandType type, </w:t>
        </w:r>
        <w:r>
          <w:rPr>
            <w:rFonts w:ascii="Consolas" w:hAnsi="Consolas" w:cs="Consolas"/>
            <w:color w:val="0000FF"/>
            <w:sz w:val="19"/>
            <w:szCs w:val="19"/>
            <w:lang w:bidi="ar-SA"/>
          </w:rPr>
          <w:t>out</w:t>
        </w:r>
        <w:r>
          <w:rPr>
            <w:rFonts w:ascii="Consolas" w:hAnsi="Consolas" w:cs="Consolas"/>
            <w:color w:val="000000"/>
            <w:sz w:val="19"/>
            <w:szCs w:val="19"/>
            <w:lang w:bidi="ar-SA"/>
          </w:rPr>
          <w:t xml:space="preserve"> </w:t>
        </w:r>
        <w:r>
          <w:rPr>
            <w:rFonts w:ascii="Consolas" w:hAnsi="Consolas" w:cs="Consolas"/>
            <w:color w:val="0000FF"/>
            <w:sz w:val="19"/>
            <w:szCs w:val="19"/>
            <w:lang w:bidi="ar-SA"/>
          </w:rPr>
          <w:t>int</w:t>
        </w:r>
        <w:r>
          <w:rPr>
            <w:rFonts w:ascii="Consolas" w:hAnsi="Consolas" w:cs="Consolas"/>
            <w:color w:val="000000"/>
            <w:sz w:val="19"/>
            <w:szCs w:val="19"/>
            <w:lang w:bidi="ar-SA"/>
          </w:rPr>
          <w:t xml:space="preserve"> n)</w:t>
        </w:r>
      </w:ins>
    </w:p>
    <w:p w14:paraId="5068AEA2" w14:textId="77777777" w:rsidR="009D154F" w:rsidRDefault="009D154F">
      <w:pPr>
        <w:tabs>
          <w:tab w:val="left" w:pos="90"/>
        </w:tabs>
        <w:autoSpaceDE w:val="0"/>
        <w:autoSpaceDN w:val="0"/>
        <w:adjustRightInd w:val="0"/>
        <w:spacing w:after="0" w:line="240" w:lineRule="auto"/>
        <w:ind w:left="1350" w:hanging="630"/>
        <w:rPr>
          <w:ins w:id="675" w:author="Ta Huong" w:date="2020-07-01T14:56:00Z"/>
          <w:rFonts w:ascii="Consolas" w:hAnsi="Consolas" w:cs="Consolas"/>
          <w:color w:val="000000"/>
          <w:sz w:val="19"/>
          <w:szCs w:val="19"/>
          <w:lang w:bidi="ar-SA"/>
        </w:rPr>
        <w:pPrChange w:id="676" w:author="Ta Huong" w:date="2020-07-01T14:57:00Z">
          <w:pPr>
            <w:autoSpaceDE w:val="0"/>
            <w:autoSpaceDN w:val="0"/>
            <w:adjustRightInd w:val="0"/>
            <w:spacing w:after="0" w:line="240" w:lineRule="auto"/>
          </w:pPr>
        </w:pPrChange>
      </w:pPr>
      <w:ins w:id="677" w:author="Ta Huong" w:date="2020-07-01T14:56:00Z">
        <w:r>
          <w:rPr>
            <w:rFonts w:ascii="Consolas" w:hAnsi="Consolas" w:cs="Consolas"/>
            <w:color w:val="000000"/>
            <w:sz w:val="19"/>
            <w:szCs w:val="19"/>
            <w:lang w:bidi="ar-SA"/>
          </w:rPr>
          <w:t xml:space="preserve">        {</w:t>
        </w:r>
      </w:ins>
    </w:p>
    <w:p w14:paraId="5B004F0C" w14:textId="77777777" w:rsidR="009D154F" w:rsidRDefault="009D154F">
      <w:pPr>
        <w:tabs>
          <w:tab w:val="left" w:pos="90"/>
        </w:tabs>
        <w:autoSpaceDE w:val="0"/>
        <w:autoSpaceDN w:val="0"/>
        <w:adjustRightInd w:val="0"/>
        <w:spacing w:after="0" w:line="240" w:lineRule="auto"/>
        <w:ind w:left="1350" w:hanging="630"/>
        <w:rPr>
          <w:ins w:id="678" w:author="Ta Huong" w:date="2020-07-01T14:56:00Z"/>
          <w:rFonts w:ascii="Consolas" w:hAnsi="Consolas" w:cs="Consolas"/>
          <w:color w:val="000000"/>
          <w:sz w:val="19"/>
          <w:szCs w:val="19"/>
          <w:lang w:bidi="ar-SA"/>
        </w:rPr>
        <w:pPrChange w:id="679" w:author="Ta Huong" w:date="2020-07-01T14:57:00Z">
          <w:pPr>
            <w:autoSpaceDE w:val="0"/>
            <w:autoSpaceDN w:val="0"/>
            <w:adjustRightInd w:val="0"/>
            <w:spacing w:after="0" w:line="240" w:lineRule="auto"/>
          </w:pPr>
        </w:pPrChange>
      </w:pPr>
      <w:ins w:id="680"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canExecute;</w:t>
        </w:r>
      </w:ins>
    </w:p>
    <w:p w14:paraId="35E5632A" w14:textId="77777777" w:rsidR="009D154F" w:rsidRDefault="009D154F">
      <w:pPr>
        <w:tabs>
          <w:tab w:val="left" w:pos="90"/>
        </w:tabs>
        <w:autoSpaceDE w:val="0"/>
        <w:autoSpaceDN w:val="0"/>
        <w:adjustRightInd w:val="0"/>
        <w:spacing w:after="0" w:line="240" w:lineRule="auto"/>
        <w:ind w:left="1350" w:hanging="630"/>
        <w:rPr>
          <w:ins w:id="681" w:author="Ta Huong" w:date="2020-07-01T14:56:00Z"/>
          <w:rFonts w:ascii="Consolas" w:hAnsi="Consolas" w:cs="Consolas"/>
          <w:color w:val="000000"/>
          <w:sz w:val="19"/>
          <w:szCs w:val="19"/>
          <w:lang w:bidi="ar-SA"/>
        </w:rPr>
        <w:pPrChange w:id="682" w:author="Ta Huong" w:date="2020-07-01T14:57:00Z">
          <w:pPr>
            <w:autoSpaceDE w:val="0"/>
            <w:autoSpaceDN w:val="0"/>
            <w:adjustRightInd w:val="0"/>
            <w:spacing w:after="0" w:line="240" w:lineRule="auto"/>
          </w:pPr>
        </w:pPrChange>
      </w:pPr>
    </w:p>
    <w:p w14:paraId="3C1A1A00" w14:textId="77777777" w:rsidR="009D154F" w:rsidRDefault="009D154F">
      <w:pPr>
        <w:tabs>
          <w:tab w:val="left" w:pos="90"/>
        </w:tabs>
        <w:autoSpaceDE w:val="0"/>
        <w:autoSpaceDN w:val="0"/>
        <w:adjustRightInd w:val="0"/>
        <w:spacing w:after="0" w:line="240" w:lineRule="auto"/>
        <w:ind w:left="1350" w:hanging="630"/>
        <w:rPr>
          <w:ins w:id="683" w:author="Ta Huong" w:date="2020-07-01T14:56:00Z"/>
          <w:rFonts w:ascii="Consolas" w:hAnsi="Consolas" w:cs="Consolas"/>
          <w:color w:val="000000"/>
          <w:sz w:val="19"/>
          <w:szCs w:val="19"/>
          <w:lang w:bidi="ar-SA"/>
        </w:rPr>
        <w:pPrChange w:id="684" w:author="Ta Huong" w:date="2020-07-01T14:57:00Z">
          <w:pPr>
            <w:autoSpaceDE w:val="0"/>
            <w:autoSpaceDN w:val="0"/>
            <w:adjustRightInd w:val="0"/>
            <w:spacing w:after="0" w:line="240" w:lineRule="auto"/>
          </w:pPr>
        </w:pPrChange>
      </w:pPr>
      <w:ins w:id="685"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if</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connection.State</w:t>
        </w:r>
        <w:proofErr w:type="gramEnd"/>
        <w:r>
          <w:rPr>
            <w:rFonts w:ascii="Consolas" w:hAnsi="Consolas" w:cs="Consolas"/>
            <w:color w:val="000000"/>
            <w:sz w:val="19"/>
            <w:szCs w:val="19"/>
            <w:lang w:bidi="ar-SA"/>
          </w:rPr>
          <w:t xml:space="preserve"> == ConnectionState.Open)</w:t>
        </w:r>
      </w:ins>
    </w:p>
    <w:p w14:paraId="50644060" w14:textId="77777777" w:rsidR="009D154F" w:rsidRDefault="009D154F">
      <w:pPr>
        <w:tabs>
          <w:tab w:val="left" w:pos="90"/>
        </w:tabs>
        <w:autoSpaceDE w:val="0"/>
        <w:autoSpaceDN w:val="0"/>
        <w:adjustRightInd w:val="0"/>
        <w:spacing w:after="0" w:line="240" w:lineRule="auto"/>
        <w:ind w:left="1350" w:hanging="630"/>
        <w:rPr>
          <w:ins w:id="686" w:author="Ta Huong" w:date="2020-07-01T14:56:00Z"/>
          <w:rFonts w:ascii="Consolas" w:hAnsi="Consolas" w:cs="Consolas"/>
          <w:color w:val="000000"/>
          <w:sz w:val="19"/>
          <w:szCs w:val="19"/>
          <w:lang w:bidi="ar-SA"/>
        </w:rPr>
        <w:pPrChange w:id="687" w:author="Ta Huong" w:date="2020-07-01T14:57:00Z">
          <w:pPr>
            <w:autoSpaceDE w:val="0"/>
            <w:autoSpaceDN w:val="0"/>
            <w:adjustRightInd w:val="0"/>
            <w:spacing w:after="0" w:line="240" w:lineRule="auto"/>
          </w:pPr>
        </w:pPrChange>
      </w:pPr>
      <w:ins w:id="688"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connection.Close</w:t>
        </w:r>
        <w:proofErr w:type="gramEnd"/>
        <w:r>
          <w:rPr>
            <w:rFonts w:ascii="Consolas" w:hAnsi="Consolas" w:cs="Consolas"/>
            <w:color w:val="000000"/>
            <w:sz w:val="19"/>
            <w:szCs w:val="19"/>
            <w:lang w:bidi="ar-SA"/>
          </w:rPr>
          <w:t>();</w:t>
        </w:r>
      </w:ins>
    </w:p>
    <w:p w14:paraId="31067C91" w14:textId="77777777" w:rsidR="009D154F" w:rsidRDefault="009D154F">
      <w:pPr>
        <w:tabs>
          <w:tab w:val="left" w:pos="90"/>
        </w:tabs>
        <w:autoSpaceDE w:val="0"/>
        <w:autoSpaceDN w:val="0"/>
        <w:adjustRightInd w:val="0"/>
        <w:spacing w:after="0" w:line="240" w:lineRule="auto"/>
        <w:ind w:left="1350" w:hanging="630"/>
        <w:rPr>
          <w:ins w:id="689" w:author="Ta Huong" w:date="2020-07-01T14:56:00Z"/>
          <w:rFonts w:ascii="Consolas" w:hAnsi="Consolas" w:cs="Consolas"/>
          <w:color w:val="000000"/>
          <w:sz w:val="19"/>
          <w:szCs w:val="19"/>
          <w:lang w:bidi="ar-SA"/>
        </w:rPr>
        <w:pPrChange w:id="690" w:author="Ta Huong" w:date="2020-07-01T14:57:00Z">
          <w:pPr>
            <w:autoSpaceDE w:val="0"/>
            <w:autoSpaceDN w:val="0"/>
            <w:adjustRightInd w:val="0"/>
            <w:spacing w:after="0" w:line="240" w:lineRule="auto"/>
          </w:pPr>
        </w:pPrChange>
      </w:pPr>
      <w:ins w:id="691"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connection.Open</w:t>
        </w:r>
        <w:proofErr w:type="gramEnd"/>
        <w:r>
          <w:rPr>
            <w:rFonts w:ascii="Consolas" w:hAnsi="Consolas" w:cs="Consolas"/>
            <w:color w:val="000000"/>
            <w:sz w:val="19"/>
            <w:szCs w:val="19"/>
            <w:lang w:bidi="ar-SA"/>
          </w:rPr>
          <w:t>();</w:t>
        </w:r>
      </w:ins>
    </w:p>
    <w:p w14:paraId="60E58A69" w14:textId="77777777" w:rsidR="009D154F" w:rsidRDefault="009D154F">
      <w:pPr>
        <w:tabs>
          <w:tab w:val="left" w:pos="90"/>
        </w:tabs>
        <w:autoSpaceDE w:val="0"/>
        <w:autoSpaceDN w:val="0"/>
        <w:adjustRightInd w:val="0"/>
        <w:spacing w:after="0" w:line="240" w:lineRule="auto"/>
        <w:ind w:left="1350" w:hanging="630"/>
        <w:rPr>
          <w:ins w:id="692" w:author="Ta Huong" w:date="2020-07-01T14:56:00Z"/>
          <w:rFonts w:ascii="Consolas" w:hAnsi="Consolas" w:cs="Consolas"/>
          <w:color w:val="000000"/>
          <w:sz w:val="19"/>
          <w:szCs w:val="19"/>
          <w:lang w:bidi="ar-SA"/>
        </w:rPr>
        <w:pPrChange w:id="693" w:author="Ta Huong" w:date="2020-07-01T14:57:00Z">
          <w:pPr>
            <w:autoSpaceDE w:val="0"/>
            <w:autoSpaceDN w:val="0"/>
            <w:adjustRightInd w:val="0"/>
            <w:spacing w:after="0" w:line="240" w:lineRule="auto"/>
          </w:pPr>
        </w:pPrChange>
      </w:pPr>
    </w:p>
    <w:p w14:paraId="60FBBFC6" w14:textId="77777777" w:rsidR="009D154F" w:rsidRDefault="009D154F">
      <w:pPr>
        <w:tabs>
          <w:tab w:val="left" w:pos="90"/>
        </w:tabs>
        <w:autoSpaceDE w:val="0"/>
        <w:autoSpaceDN w:val="0"/>
        <w:adjustRightInd w:val="0"/>
        <w:spacing w:after="0" w:line="240" w:lineRule="auto"/>
        <w:ind w:left="1350" w:hanging="630"/>
        <w:rPr>
          <w:ins w:id="694" w:author="Ta Huong" w:date="2020-07-01T14:56:00Z"/>
          <w:rFonts w:ascii="Consolas" w:hAnsi="Consolas" w:cs="Consolas"/>
          <w:color w:val="000000"/>
          <w:sz w:val="19"/>
          <w:szCs w:val="19"/>
          <w:lang w:bidi="ar-SA"/>
        </w:rPr>
        <w:pPrChange w:id="695" w:author="Ta Huong" w:date="2020-07-01T14:57:00Z">
          <w:pPr>
            <w:autoSpaceDE w:val="0"/>
            <w:autoSpaceDN w:val="0"/>
            <w:adjustRightInd w:val="0"/>
            <w:spacing w:after="0" w:line="240" w:lineRule="auto"/>
          </w:pPr>
        </w:pPrChange>
      </w:pPr>
      <w:ins w:id="696"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command.CommandText</w:t>
        </w:r>
        <w:proofErr w:type="gramEnd"/>
        <w:r>
          <w:rPr>
            <w:rFonts w:ascii="Consolas" w:hAnsi="Consolas" w:cs="Consolas"/>
            <w:color w:val="000000"/>
            <w:sz w:val="19"/>
            <w:szCs w:val="19"/>
            <w:lang w:bidi="ar-SA"/>
          </w:rPr>
          <w:t xml:space="preserve"> = sqlString;</w:t>
        </w:r>
      </w:ins>
    </w:p>
    <w:p w14:paraId="34F902C5" w14:textId="77777777" w:rsidR="009D154F" w:rsidRDefault="009D154F">
      <w:pPr>
        <w:tabs>
          <w:tab w:val="left" w:pos="90"/>
        </w:tabs>
        <w:autoSpaceDE w:val="0"/>
        <w:autoSpaceDN w:val="0"/>
        <w:adjustRightInd w:val="0"/>
        <w:spacing w:after="0" w:line="240" w:lineRule="auto"/>
        <w:ind w:left="1350" w:hanging="630"/>
        <w:rPr>
          <w:ins w:id="697" w:author="Ta Huong" w:date="2020-07-01T14:56:00Z"/>
          <w:rFonts w:ascii="Consolas" w:hAnsi="Consolas" w:cs="Consolas"/>
          <w:color w:val="000000"/>
          <w:sz w:val="19"/>
          <w:szCs w:val="19"/>
          <w:lang w:bidi="ar-SA"/>
        </w:rPr>
        <w:pPrChange w:id="698" w:author="Ta Huong" w:date="2020-07-01T14:57:00Z">
          <w:pPr>
            <w:autoSpaceDE w:val="0"/>
            <w:autoSpaceDN w:val="0"/>
            <w:adjustRightInd w:val="0"/>
            <w:spacing w:after="0" w:line="240" w:lineRule="auto"/>
          </w:pPr>
        </w:pPrChange>
      </w:pPr>
      <w:ins w:id="699"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command.CommandType</w:t>
        </w:r>
        <w:proofErr w:type="gramEnd"/>
        <w:r>
          <w:rPr>
            <w:rFonts w:ascii="Consolas" w:hAnsi="Consolas" w:cs="Consolas"/>
            <w:color w:val="000000"/>
            <w:sz w:val="19"/>
            <w:szCs w:val="19"/>
            <w:lang w:bidi="ar-SA"/>
          </w:rPr>
          <w:t xml:space="preserve"> = type;</w:t>
        </w:r>
      </w:ins>
    </w:p>
    <w:p w14:paraId="4FEC125D" w14:textId="77777777" w:rsidR="009D154F" w:rsidRDefault="009D154F">
      <w:pPr>
        <w:tabs>
          <w:tab w:val="left" w:pos="90"/>
        </w:tabs>
        <w:autoSpaceDE w:val="0"/>
        <w:autoSpaceDN w:val="0"/>
        <w:adjustRightInd w:val="0"/>
        <w:spacing w:after="0" w:line="240" w:lineRule="auto"/>
        <w:ind w:left="1350" w:hanging="630"/>
        <w:rPr>
          <w:ins w:id="700" w:author="Ta Huong" w:date="2020-07-01T14:56:00Z"/>
          <w:rFonts w:ascii="Consolas" w:hAnsi="Consolas" w:cs="Consolas"/>
          <w:color w:val="000000"/>
          <w:sz w:val="19"/>
          <w:szCs w:val="19"/>
          <w:lang w:bidi="ar-SA"/>
        </w:rPr>
        <w:pPrChange w:id="701" w:author="Ta Huong" w:date="2020-07-01T14:57:00Z">
          <w:pPr>
            <w:autoSpaceDE w:val="0"/>
            <w:autoSpaceDN w:val="0"/>
            <w:adjustRightInd w:val="0"/>
            <w:spacing w:after="0" w:line="240" w:lineRule="auto"/>
          </w:pPr>
        </w:pPrChange>
      </w:pPr>
    </w:p>
    <w:p w14:paraId="2E89489C" w14:textId="77777777" w:rsidR="009D154F" w:rsidRDefault="009D154F">
      <w:pPr>
        <w:tabs>
          <w:tab w:val="left" w:pos="90"/>
        </w:tabs>
        <w:autoSpaceDE w:val="0"/>
        <w:autoSpaceDN w:val="0"/>
        <w:adjustRightInd w:val="0"/>
        <w:spacing w:after="0" w:line="240" w:lineRule="auto"/>
        <w:ind w:left="1350" w:hanging="630"/>
        <w:rPr>
          <w:ins w:id="702" w:author="Ta Huong" w:date="2020-07-01T14:56:00Z"/>
          <w:rFonts w:ascii="Consolas" w:hAnsi="Consolas" w:cs="Consolas"/>
          <w:color w:val="000000"/>
          <w:sz w:val="19"/>
          <w:szCs w:val="19"/>
          <w:lang w:bidi="ar-SA"/>
        </w:rPr>
        <w:pPrChange w:id="703" w:author="Ta Huong" w:date="2020-07-01T14:57:00Z">
          <w:pPr>
            <w:autoSpaceDE w:val="0"/>
            <w:autoSpaceDN w:val="0"/>
            <w:adjustRightInd w:val="0"/>
            <w:spacing w:after="0" w:line="240" w:lineRule="auto"/>
          </w:pPr>
        </w:pPrChange>
      </w:pPr>
      <w:ins w:id="704"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try</w:t>
        </w:r>
      </w:ins>
    </w:p>
    <w:p w14:paraId="63B365CE" w14:textId="77777777" w:rsidR="009D154F" w:rsidRDefault="009D154F">
      <w:pPr>
        <w:tabs>
          <w:tab w:val="left" w:pos="90"/>
        </w:tabs>
        <w:autoSpaceDE w:val="0"/>
        <w:autoSpaceDN w:val="0"/>
        <w:adjustRightInd w:val="0"/>
        <w:spacing w:after="0" w:line="240" w:lineRule="auto"/>
        <w:ind w:left="1350" w:hanging="630"/>
        <w:rPr>
          <w:ins w:id="705" w:author="Ta Huong" w:date="2020-07-01T14:56:00Z"/>
          <w:rFonts w:ascii="Consolas" w:hAnsi="Consolas" w:cs="Consolas"/>
          <w:color w:val="000000"/>
          <w:sz w:val="19"/>
          <w:szCs w:val="19"/>
          <w:lang w:bidi="ar-SA"/>
        </w:rPr>
        <w:pPrChange w:id="706" w:author="Ta Huong" w:date="2020-07-01T14:57:00Z">
          <w:pPr>
            <w:autoSpaceDE w:val="0"/>
            <w:autoSpaceDN w:val="0"/>
            <w:adjustRightInd w:val="0"/>
            <w:spacing w:after="0" w:line="240" w:lineRule="auto"/>
          </w:pPr>
        </w:pPrChange>
      </w:pPr>
      <w:ins w:id="707" w:author="Ta Huong" w:date="2020-07-01T14:56:00Z">
        <w:r>
          <w:rPr>
            <w:rFonts w:ascii="Consolas" w:hAnsi="Consolas" w:cs="Consolas"/>
            <w:color w:val="000000"/>
            <w:sz w:val="19"/>
            <w:szCs w:val="19"/>
            <w:lang w:bidi="ar-SA"/>
          </w:rPr>
          <w:t xml:space="preserve">            {</w:t>
        </w:r>
      </w:ins>
    </w:p>
    <w:p w14:paraId="74558792" w14:textId="77777777" w:rsidR="009D154F" w:rsidRDefault="009D154F">
      <w:pPr>
        <w:tabs>
          <w:tab w:val="left" w:pos="90"/>
        </w:tabs>
        <w:autoSpaceDE w:val="0"/>
        <w:autoSpaceDN w:val="0"/>
        <w:adjustRightInd w:val="0"/>
        <w:spacing w:after="0" w:line="240" w:lineRule="auto"/>
        <w:ind w:left="1350" w:hanging="630"/>
        <w:rPr>
          <w:ins w:id="708" w:author="Ta Huong" w:date="2020-07-01T14:56:00Z"/>
          <w:rFonts w:ascii="Consolas" w:hAnsi="Consolas" w:cs="Consolas"/>
          <w:color w:val="000000"/>
          <w:sz w:val="19"/>
          <w:szCs w:val="19"/>
          <w:lang w:bidi="ar-SA"/>
        </w:rPr>
        <w:pPrChange w:id="709" w:author="Ta Huong" w:date="2020-07-01T14:57:00Z">
          <w:pPr>
            <w:autoSpaceDE w:val="0"/>
            <w:autoSpaceDN w:val="0"/>
            <w:adjustRightInd w:val="0"/>
            <w:spacing w:after="0" w:line="240" w:lineRule="auto"/>
          </w:pPr>
        </w:pPrChange>
      </w:pPr>
      <w:ins w:id="710" w:author="Ta Huong" w:date="2020-07-01T14:56:00Z">
        <w:r>
          <w:rPr>
            <w:rFonts w:ascii="Consolas" w:hAnsi="Consolas" w:cs="Consolas"/>
            <w:color w:val="000000"/>
            <w:sz w:val="19"/>
            <w:szCs w:val="19"/>
            <w:lang w:bidi="ar-SA"/>
          </w:rPr>
          <w:t xml:space="preserve">                n = Int32.Parse(</w:t>
        </w:r>
        <w:proofErr w:type="gramStart"/>
        <w:r>
          <w:rPr>
            <w:rFonts w:ascii="Consolas" w:hAnsi="Consolas" w:cs="Consolas"/>
            <w:color w:val="000000"/>
            <w:sz w:val="19"/>
            <w:szCs w:val="19"/>
            <w:lang w:bidi="ar-SA"/>
          </w:rPr>
          <w:t>command.ExecuteScalar</w:t>
        </w:r>
        <w:proofErr w:type="gramEnd"/>
        <w:r>
          <w:rPr>
            <w:rFonts w:ascii="Consolas" w:hAnsi="Consolas" w:cs="Consolas"/>
            <w:color w:val="000000"/>
            <w:sz w:val="19"/>
            <w:szCs w:val="19"/>
            <w:lang w:bidi="ar-SA"/>
          </w:rPr>
          <w:t>().ToString());</w:t>
        </w:r>
      </w:ins>
    </w:p>
    <w:p w14:paraId="103ECFEC" w14:textId="77777777" w:rsidR="009D154F" w:rsidRDefault="009D154F">
      <w:pPr>
        <w:tabs>
          <w:tab w:val="left" w:pos="90"/>
        </w:tabs>
        <w:autoSpaceDE w:val="0"/>
        <w:autoSpaceDN w:val="0"/>
        <w:adjustRightInd w:val="0"/>
        <w:spacing w:after="0" w:line="240" w:lineRule="auto"/>
        <w:ind w:left="1350" w:hanging="630"/>
        <w:rPr>
          <w:ins w:id="711" w:author="Ta Huong" w:date="2020-07-01T14:56:00Z"/>
          <w:rFonts w:ascii="Consolas" w:hAnsi="Consolas" w:cs="Consolas"/>
          <w:color w:val="000000"/>
          <w:sz w:val="19"/>
          <w:szCs w:val="19"/>
          <w:lang w:bidi="ar-SA"/>
        </w:rPr>
        <w:pPrChange w:id="712" w:author="Ta Huong" w:date="2020-07-01T14:57:00Z">
          <w:pPr>
            <w:autoSpaceDE w:val="0"/>
            <w:autoSpaceDN w:val="0"/>
            <w:adjustRightInd w:val="0"/>
            <w:spacing w:after="0" w:line="240" w:lineRule="auto"/>
          </w:pPr>
        </w:pPrChange>
      </w:pPr>
      <w:ins w:id="713" w:author="Ta Huong" w:date="2020-07-01T14:56: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true</w:t>
        </w:r>
        <w:r>
          <w:rPr>
            <w:rFonts w:ascii="Consolas" w:hAnsi="Consolas" w:cs="Consolas"/>
            <w:color w:val="000000"/>
            <w:sz w:val="19"/>
            <w:szCs w:val="19"/>
            <w:lang w:bidi="ar-SA"/>
          </w:rPr>
          <w:t>;</w:t>
        </w:r>
      </w:ins>
    </w:p>
    <w:p w14:paraId="54BB4928" w14:textId="77777777" w:rsidR="009D154F" w:rsidRDefault="009D154F">
      <w:pPr>
        <w:tabs>
          <w:tab w:val="left" w:pos="90"/>
        </w:tabs>
        <w:autoSpaceDE w:val="0"/>
        <w:autoSpaceDN w:val="0"/>
        <w:adjustRightInd w:val="0"/>
        <w:spacing w:after="0" w:line="240" w:lineRule="auto"/>
        <w:ind w:left="1350" w:hanging="630"/>
        <w:rPr>
          <w:ins w:id="714" w:author="Ta Huong" w:date="2020-07-01T14:56:00Z"/>
          <w:rFonts w:ascii="Consolas" w:hAnsi="Consolas" w:cs="Consolas"/>
          <w:color w:val="000000"/>
          <w:sz w:val="19"/>
          <w:szCs w:val="19"/>
          <w:lang w:bidi="ar-SA"/>
        </w:rPr>
        <w:pPrChange w:id="715" w:author="Ta Huong" w:date="2020-07-01T14:57:00Z">
          <w:pPr>
            <w:autoSpaceDE w:val="0"/>
            <w:autoSpaceDN w:val="0"/>
            <w:adjustRightInd w:val="0"/>
            <w:spacing w:after="0" w:line="240" w:lineRule="auto"/>
          </w:pPr>
        </w:pPrChange>
      </w:pPr>
      <w:ins w:id="716" w:author="Ta Huong" w:date="2020-07-01T14:56:00Z">
        <w:r>
          <w:rPr>
            <w:rFonts w:ascii="Consolas" w:hAnsi="Consolas" w:cs="Consolas"/>
            <w:color w:val="000000"/>
            <w:sz w:val="19"/>
            <w:szCs w:val="19"/>
            <w:lang w:bidi="ar-SA"/>
          </w:rPr>
          <w:t xml:space="preserve">            }</w:t>
        </w:r>
      </w:ins>
    </w:p>
    <w:p w14:paraId="2FF254C1" w14:textId="77777777" w:rsidR="009D154F" w:rsidRDefault="009D154F">
      <w:pPr>
        <w:tabs>
          <w:tab w:val="left" w:pos="90"/>
        </w:tabs>
        <w:autoSpaceDE w:val="0"/>
        <w:autoSpaceDN w:val="0"/>
        <w:adjustRightInd w:val="0"/>
        <w:spacing w:after="0" w:line="240" w:lineRule="auto"/>
        <w:ind w:left="1350" w:hanging="630"/>
        <w:rPr>
          <w:ins w:id="717" w:author="Ta Huong" w:date="2020-07-01T14:56:00Z"/>
          <w:rFonts w:ascii="Consolas" w:hAnsi="Consolas" w:cs="Consolas"/>
          <w:color w:val="000000"/>
          <w:sz w:val="19"/>
          <w:szCs w:val="19"/>
          <w:lang w:bidi="ar-SA"/>
        </w:rPr>
        <w:pPrChange w:id="718" w:author="Ta Huong" w:date="2020-07-01T14:57:00Z">
          <w:pPr>
            <w:autoSpaceDE w:val="0"/>
            <w:autoSpaceDN w:val="0"/>
            <w:adjustRightInd w:val="0"/>
            <w:spacing w:after="0" w:line="240" w:lineRule="auto"/>
          </w:pPr>
        </w:pPrChange>
      </w:pPr>
      <w:ins w:id="719"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catch</w:t>
        </w:r>
      </w:ins>
    </w:p>
    <w:p w14:paraId="7EAA460D" w14:textId="77777777" w:rsidR="009D154F" w:rsidRDefault="009D154F">
      <w:pPr>
        <w:tabs>
          <w:tab w:val="left" w:pos="90"/>
        </w:tabs>
        <w:autoSpaceDE w:val="0"/>
        <w:autoSpaceDN w:val="0"/>
        <w:adjustRightInd w:val="0"/>
        <w:spacing w:after="0" w:line="240" w:lineRule="auto"/>
        <w:ind w:left="1350" w:hanging="630"/>
        <w:rPr>
          <w:ins w:id="720" w:author="Ta Huong" w:date="2020-07-01T14:56:00Z"/>
          <w:rFonts w:ascii="Consolas" w:hAnsi="Consolas" w:cs="Consolas"/>
          <w:color w:val="000000"/>
          <w:sz w:val="19"/>
          <w:szCs w:val="19"/>
          <w:lang w:bidi="ar-SA"/>
        </w:rPr>
        <w:pPrChange w:id="721" w:author="Ta Huong" w:date="2020-07-01T14:57:00Z">
          <w:pPr>
            <w:autoSpaceDE w:val="0"/>
            <w:autoSpaceDN w:val="0"/>
            <w:adjustRightInd w:val="0"/>
            <w:spacing w:after="0" w:line="240" w:lineRule="auto"/>
          </w:pPr>
        </w:pPrChange>
      </w:pPr>
      <w:ins w:id="722" w:author="Ta Huong" w:date="2020-07-01T14:56:00Z">
        <w:r>
          <w:rPr>
            <w:rFonts w:ascii="Consolas" w:hAnsi="Consolas" w:cs="Consolas"/>
            <w:color w:val="000000"/>
            <w:sz w:val="19"/>
            <w:szCs w:val="19"/>
            <w:lang w:bidi="ar-SA"/>
          </w:rPr>
          <w:t xml:space="preserve">            {</w:t>
        </w:r>
      </w:ins>
    </w:p>
    <w:p w14:paraId="654E6E09" w14:textId="77777777" w:rsidR="009D154F" w:rsidRDefault="009D154F">
      <w:pPr>
        <w:tabs>
          <w:tab w:val="left" w:pos="90"/>
        </w:tabs>
        <w:autoSpaceDE w:val="0"/>
        <w:autoSpaceDN w:val="0"/>
        <w:adjustRightInd w:val="0"/>
        <w:spacing w:after="0" w:line="240" w:lineRule="auto"/>
        <w:ind w:left="1350" w:hanging="630"/>
        <w:rPr>
          <w:ins w:id="723" w:author="Ta Huong" w:date="2020-07-01T14:56:00Z"/>
          <w:rFonts w:ascii="Consolas" w:hAnsi="Consolas" w:cs="Consolas"/>
          <w:color w:val="000000"/>
          <w:sz w:val="19"/>
          <w:szCs w:val="19"/>
          <w:lang w:bidi="ar-SA"/>
        </w:rPr>
        <w:pPrChange w:id="724" w:author="Ta Huong" w:date="2020-07-01T14:57:00Z">
          <w:pPr>
            <w:autoSpaceDE w:val="0"/>
            <w:autoSpaceDN w:val="0"/>
            <w:adjustRightInd w:val="0"/>
            <w:spacing w:after="0" w:line="240" w:lineRule="auto"/>
          </w:pPr>
        </w:pPrChange>
      </w:pPr>
      <w:ins w:id="725" w:author="Ta Huong" w:date="2020-07-01T14:56:00Z">
        <w:r>
          <w:rPr>
            <w:rFonts w:ascii="Consolas" w:hAnsi="Consolas" w:cs="Consolas"/>
            <w:color w:val="000000"/>
            <w:sz w:val="19"/>
            <w:szCs w:val="19"/>
            <w:lang w:bidi="ar-SA"/>
          </w:rPr>
          <w:t xml:space="preserve">                n = -1;</w:t>
        </w:r>
      </w:ins>
    </w:p>
    <w:p w14:paraId="0CE03F4A" w14:textId="77777777" w:rsidR="009D154F" w:rsidRDefault="009D154F">
      <w:pPr>
        <w:tabs>
          <w:tab w:val="left" w:pos="90"/>
        </w:tabs>
        <w:autoSpaceDE w:val="0"/>
        <w:autoSpaceDN w:val="0"/>
        <w:adjustRightInd w:val="0"/>
        <w:spacing w:after="0" w:line="240" w:lineRule="auto"/>
        <w:ind w:left="1350" w:hanging="630"/>
        <w:rPr>
          <w:ins w:id="726" w:author="Ta Huong" w:date="2020-07-01T14:56:00Z"/>
          <w:rFonts w:ascii="Consolas" w:hAnsi="Consolas" w:cs="Consolas"/>
          <w:color w:val="000000"/>
          <w:sz w:val="19"/>
          <w:szCs w:val="19"/>
          <w:lang w:bidi="ar-SA"/>
        </w:rPr>
        <w:pPrChange w:id="727" w:author="Ta Huong" w:date="2020-07-01T14:57:00Z">
          <w:pPr>
            <w:autoSpaceDE w:val="0"/>
            <w:autoSpaceDN w:val="0"/>
            <w:adjustRightInd w:val="0"/>
            <w:spacing w:after="0" w:line="240" w:lineRule="auto"/>
          </w:pPr>
        </w:pPrChange>
      </w:pPr>
      <w:ins w:id="728" w:author="Ta Huong" w:date="2020-07-01T14:56: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false</w:t>
        </w:r>
        <w:r>
          <w:rPr>
            <w:rFonts w:ascii="Consolas" w:hAnsi="Consolas" w:cs="Consolas"/>
            <w:color w:val="000000"/>
            <w:sz w:val="19"/>
            <w:szCs w:val="19"/>
            <w:lang w:bidi="ar-SA"/>
          </w:rPr>
          <w:t>;</w:t>
        </w:r>
      </w:ins>
    </w:p>
    <w:p w14:paraId="11E8C291" w14:textId="77777777" w:rsidR="009D154F" w:rsidRDefault="009D154F">
      <w:pPr>
        <w:tabs>
          <w:tab w:val="left" w:pos="90"/>
        </w:tabs>
        <w:autoSpaceDE w:val="0"/>
        <w:autoSpaceDN w:val="0"/>
        <w:adjustRightInd w:val="0"/>
        <w:spacing w:after="0" w:line="240" w:lineRule="auto"/>
        <w:ind w:left="1350" w:hanging="630"/>
        <w:rPr>
          <w:ins w:id="729" w:author="Ta Huong" w:date="2020-07-01T14:56:00Z"/>
          <w:rFonts w:ascii="Consolas" w:hAnsi="Consolas" w:cs="Consolas"/>
          <w:color w:val="000000"/>
          <w:sz w:val="19"/>
          <w:szCs w:val="19"/>
          <w:lang w:bidi="ar-SA"/>
        </w:rPr>
        <w:pPrChange w:id="730" w:author="Ta Huong" w:date="2020-07-01T14:57:00Z">
          <w:pPr>
            <w:autoSpaceDE w:val="0"/>
            <w:autoSpaceDN w:val="0"/>
            <w:adjustRightInd w:val="0"/>
            <w:spacing w:after="0" w:line="240" w:lineRule="auto"/>
          </w:pPr>
        </w:pPrChange>
      </w:pPr>
      <w:ins w:id="731" w:author="Ta Huong" w:date="2020-07-01T14:56:00Z">
        <w:r>
          <w:rPr>
            <w:rFonts w:ascii="Consolas" w:hAnsi="Consolas" w:cs="Consolas"/>
            <w:color w:val="000000"/>
            <w:sz w:val="19"/>
            <w:szCs w:val="19"/>
            <w:lang w:bidi="ar-SA"/>
          </w:rPr>
          <w:t xml:space="preserve">            }</w:t>
        </w:r>
      </w:ins>
    </w:p>
    <w:p w14:paraId="297CEF7F" w14:textId="77777777" w:rsidR="009D154F" w:rsidRDefault="009D154F">
      <w:pPr>
        <w:tabs>
          <w:tab w:val="left" w:pos="90"/>
        </w:tabs>
        <w:autoSpaceDE w:val="0"/>
        <w:autoSpaceDN w:val="0"/>
        <w:adjustRightInd w:val="0"/>
        <w:spacing w:after="0" w:line="240" w:lineRule="auto"/>
        <w:ind w:left="1350" w:hanging="630"/>
        <w:rPr>
          <w:ins w:id="732" w:author="Ta Huong" w:date="2020-07-01T14:56:00Z"/>
          <w:rFonts w:ascii="Consolas" w:hAnsi="Consolas" w:cs="Consolas"/>
          <w:color w:val="000000"/>
          <w:sz w:val="19"/>
          <w:szCs w:val="19"/>
          <w:lang w:bidi="ar-SA"/>
        </w:rPr>
        <w:pPrChange w:id="733" w:author="Ta Huong" w:date="2020-07-01T14:57:00Z">
          <w:pPr>
            <w:autoSpaceDE w:val="0"/>
            <w:autoSpaceDN w:val="0"/>
            <w:adjustRightInd w:val="0"/>
            <w:spacing w:after="0" w:line="240" w:lineRule="auto"/>
          </w:pPr>
        </w:pPrChange>
      </w:pPr>
      <w:ins w:id="734"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finally</w:t>
        </w:r>
      </w:ins>
    </w:p>
    <w:p w14:paraId="38FCA52B" w14:textId="77777777" w:rsidR="009D154F" w:rsidRDefault="009D154F">
      <w:pPr>
        <w:tabs>
          <w:tab w:val="left" w:pos="90"/>
        </w:tabs>
        <w:autoSpaceDE w:val="0"/>
        <w:autoSpaceDN w:val="0"/>
        <w:adjustRightInd w:val="0"/>
        <w:spacing w:after="0" w:line="240" w:lineRule="auto"/>
        <w:ind w:left="1350" w:hanging="630"/>
        <w:rPr>
          <w:ins w:id="735" w:author="Ta Huong" w:date="2020-07-01T14:56:00Z"/>
          <w:rFonts w:ascii="Consolas" w:hAnsi="Consolas" w:cs="Consolas"/>
          <w:color w:val="000000"/>
          <w:sz w:val="19"/>
          <w:szCs w:val="19"/>
          <w:lang w:bidi="ar-SA"/>
        </w:rPr>
        <w:pPrChange w:id="736" w:author="Ta Huong" w:date="2020-07-01T14:57:00Z">
          <w:pPr>
            <w:autoSpaceDE w:val="0"/>
            <w:autoSpaceDN w:val="0"/>
            <w:adjustRightInd w:val="0"/>
            <w:spacing w:after="0" w:line="240" w:lineRule="auto"/>
          </w:pPr>
        </w:pPrChange>
      </w:pPr>
      <w:ins w:id="737" w:author="Ta Huong" w:date="2020-07-01T14:56:00Z">
        <w:r>
          <w:rPr>
            <w:rFonts w:ascii="Consolas" w:hAnsi="Consolas" w:cs="Consolas"/>
            <w:color w:val="000000"/>
            <w:sz w:val="19"/>
            <w:szCs w:val="19"/>
            <w:lang w:bidi="ar-SA"/>
          </w:rPr>
          <w:t xml:space="preserve">            {</w:t>
        </w:r>
      </w:ins>
    </w:p>
    <w:p w14:paraId="4F5927C8" w14:textId="77777777" w:rsidR="009D154F" w:rsidRDefault="009D154F">
      <w:pPr>
        <w:tabs>
          <w:tab w:val="left" w:pos="90"/>
        </w:tabs>
        <w:autoSpaceDE w:val="0"/>
        <w:autoSpaceDN w:val="0"/>
        <w:adjustRightInd w:val="0"/>
        <w:spacing w:after="0" w:line="240" w:lineRule="auto"/>
        <w:ind w:left="1350" w:hanging="630"/>
        <w:rPr>
          <w:ins w:id="738" w:author="Ta Huong" w:date="2020-07-01T14:56:00Z"/>
          <w:rFonts w:ascii="Consolas" w:hAnsi="Consolas" w:cs="Consolas"/>
          <w:color w:val="000000"/>
          <w:sz w:val="19"/>
          <w:szCs w:val="19"/>
          <w:lang w:bidi="ar-SA"/>
        </w:rPr>
        <w:pPrChange w:id="739" w:author="Ta Huong" w:date="2020-07-01T14:57:00Z">
          <w:pPr>
            <w:autoSpaceDE w:val="0"/>
            <w:autoSpaceDN w:val="0"/>
            <w:adjustRightInd w:val="0"/>
            <w:spacing w:after="0" w:line="240" w:lineRule="auto"/>
          </w:pPr>
        </w:pPrChange>
      </w:pPr>
      <w:ins w:id="740"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connection.Close</w:t>
        </w:r>
        <w:proofErr w:type="gramEnd"/>
        <w:r>
          <w:rPr>
            <w:rFonts w:ascii="Consolas" w:hAnsi="Consolas" w:cs="Consolas"/>
            <w:color w:val="000000"/>
            <w:sz w:val="19"/>
            <w:szCs w:val="19"/>
            <w:lang w:bidi="ar-SA"/>
          </w:rPr>
          <w:t>();</w:t>
        </w:r>
      </w:ins>
    </w:p>
    <w:p w14:paraId="2A57F03C" w14:textId="77777777" w:rsidR="009D154F" w:rsidRDefault="009D154F">
      <w:pPr>
        <w:tabs>
          <w:tab w:val="left" w:pos="90"/>
        </w:tabs>
        <w:autoSpaceDE w:val="0"/>
        <w:autoSpaceDN w:val="0"/>
        <w:adjustRightInd w:val="0"/>
        <w:spacing w:after="0" w:line="240" w:lineRule="auto"/>
        <w:ind w:left="1350" w:hanging="630"/>
        <w:rPr>
          <w:ins w:id="741" w:author="Ta Huong" w:date="2020-07-01T14:56:00Z"/>
          <w:rFonts w:ascii="Consolas" w:hAnsi="Consolas" w:cs="Consolas"/>
          <w:color w:val="000000"/>
          <w:sz w:val="19"/>
          <w:szCs w:val="19"/>
          <w:lang w:bidi="ar-SA"/>
        </w:rPr>
        <w:pPrChange w:id="742" w:author="Ta Huong" w:date="2020-07-01T14:57:00Z">
          <w:pPr>
            <w:autoSpaceDE w:val="0"/>
            <w:autoSpaceDN w:val="0"/>
            <w:adjustRightInd w:val="0"/>
            <w:spacing w:after="0" w:line="240" w:lineRule="auto"/>
          </w:pPr>
        </w:pPrChange>
      </w:pPr>
      <w:ins w:id="743" w:author="Ta Huong" w:date="2020-07-01T14:56:00Z">
        <w:r>
          <w:rPr>
            <w:rFonts w:ascii="Consolas" w:hAnsi="Consolas" w:cs="Consolas"/>
            <w:color w:val="000000"/>
            <w:sz w:val="19"/>
            <w:szCs w:val="19"/>
            <w:lang w:bidi="ar-SA"/>
          </w:rPr>
          <w:t xml:space="preserve">            }</w:t>
        </w:r>
      </w:ins>
    </w:p>
    <w:p w14:paraId="0AA7F9B4" w14:textId="77777777" w:rsidR="009D154F" w:rsidRDefault="009D154F">
      <w:pPr>
        <w:tabs>
          <w:tab w:val="left" w:pos="90"/>
        </w:tabs>
        <w:autoSpaceDE w:val="0"/>
        <w:autoSpaceDN w:val="0"/>
        <w:adjustRightInd w:val="0"/>
        <w:spacing w:after="0" w:line="240" w:lineRule="auto"/>
        <w:ind w:left="1350" w:hanging="630"/>
        <w:rPr>
          <w:ins w:id="744" w:author="Ta Huong" w:date="2020-07-01T14:56:00Z"/>
          <w:rFonts w:ascii="Consolas" w:hAnsi="Consolas" w:cs="Consolas"/>
          <w:color w:val="000000"/>
          <w:sz w:val="19"/>
          <w:szCs w:val="19"/>
          <w:lang w:bidi="ar-SA"/>
        </w:rPr>
        <w:pPrChange w:id="745" w:author="Ta Huong" w:date="2020-07-01T14:57:00Z">
          <w:pPr>
            <w:autoSpaceDE w:val="0"/>
            <w:autoSpaceDN w:val="0"/>
            <w:adjustRightInd w:val="0"/>
            <w:spacing w:after="0" w:line="240" w:lineRule="auto"/>
          </w:pPr>
        </w:pPrChange>
      </w:pPr>
    </w:p>
    <w:p w14:paraId="692321F0" w14:textId="77777777" w:rsidR="009D154F" w:rsidRDefault="009D154F">
      <w:pPr>
        <w:tabs>
          <w:tab w:val="left" w:pos="90"/>
        </w:tabs>
        <w:autoSpaceDE w:val="0"/>
        <w:autoSpaceDN w:val="0"/>
        <w:adjustRightInd w:val="0"/>
        <w:spacing w:after="0" w:line="240" w:lineRule="auto"/>
        <w:ind w:left="1350" w:hanging="630"/>
        <w:rPr>
          <w:ins w:id="746" w:author="Ta Huong" w:date="2020-07-01T14:56:00Z"/>
          <w:rFonts w:ascii="Consolas" w:hAnsi="Consolas" w:cs="Consolas"/>
          <w:color w:val="000000"/>
          <w:sz w:val="19"/>
          <w:szCs w:val="19"/>
          <w:lang w:bidi="ar-SA"/>
        </w:rPr>
        <w:pPrChange w:id="747" w:author="Ta Huong" w:date="2020-07-01T14:57:00Z">
          <w:pPr>
            <w:autoSpaceDE w:val="0"/>
            <w:autoSpaceDN w:val="0"/>
            <w:adjustRightInd w:val="0"/>
            <w:spacing w:after="0" w:line="240" w:lineRule="auto"/>
          </w:pPr>
        </w:pPrChange>
      </w:pPr>
      <w:ins w:id="748"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canExecute;</w:t>
        </w:r>
      </w:ins>
    </w:p>
    <w:p w14:paraId="03D9F332" w14:textId="77777777" w:rsidR="009D154F" w:rsidRDefault="009D154F">
      <w:pPr>
        <w:tabs>
          <w:tab w:val="left" w:pos="90"/>
        </w:tabs>
        <w:autoSpaceDE w:val="0"/>
        <w:autoSpaceDN w:val="0"/>
        <w:adjustRightInd w:val="0"/>
        <w:spacing w:after="0" w:line="240" w:lineRule="auto"/>
        <w:ind w:left="1350" w:hanging="630"/>
        <w:rPr>
          <w:ins w:id="749" w:author="Ta Huong" w:date="2020-07-01T14:56:00Z"/>
          <w:rFonts w:ascii="Consolas" w:hAnsi="Consolas" w:cs="Consolas"/>
          <w:color w:val="000000"/>
          <w:sz w:val="19"/>
          <w:szCs w:val="19"/>
          <w:lang w:bidi="ar-SA"/>
        </w:rPr>
        <w:pPrChange w:id="750" w:author="Ta Huong" w:date="2020-07-01T14:57:00Z">
          <w:pPr>
            <w:autoSpaceDE w:val="0"/>
            <w:autoSpaceDN w:val="0"/>
            <w:adjustRightInd w:val="0"/>
            <w:spacing w:after="0" w:line="240" w:lineRule="auto"/>
          </w:pPr>
        </w:pPrChange>
      </w:pPr>
      <w:ins w:id="751" w:author="Ta Huong" w:date="2020-07-01T14:56:00Z">
        <w:r>
          <w:rPr>
            <w:rFonts w:ascii="Consolas" w:hAnsi="Consolas" w:cs="Consolas"/>
            <w:color w:val="000000"/>
            <w:sz w:val="19"/>
            <w:szCs w:val="19"/>
            <w:lang w:bidi="ar-SA"/>
          </w:rPr>
          <w:t xml:space="preserve">        }</w:t>
        </w:r>
      </w:ins>
    </w:p>
    <w:p w14:paraId="5B537411" w14:textId="77777777" w:rsidR="009D154F" w:rsidRDefault="009D154F">
      <w:pPr>
        <w:tabs>
          <w:tab w:val="left" w:pos="90"/>
        </w:tabs>
        <w:autoSpaceDE w:val="0"/>
        <w:autoSpaceDN w:val="0"/>
        <w:adjustRightInd w:val="0"/>
        <w:spacing w:after="0" w:line="240" w:lineRule="auto"/>
        <w:ind w:left="1350" w:hanging="630"/>
        <w:rPr>
          <w:ins w:id="752" w:author="Ta Huong" w:date="2020-07-01T14:56:00Z"/>
          <w:rFonts w:ascii="Consolas" w:hAnsi="Consolas" w:cs="Consolas"/>
          <w:color w:val="000000"/>
          <w:sz w:val="19"/>
          <w:szCs w:val="19"/>
          <w:lang w:bidi="ar-SA"/>
        </w:rPr>
        <w:pPrChange w:id="753" w:author="Ta Huong" w:date="2020-07-01T14:57:00Z">
          <w:pPr>
            <w:autoSpaceDE w:val="0"/>
            <w:autoSpaceDN w:val="0"/>
            <w:adjustRightInd w:val="0"/>
            <w:spacing w:after="0" w:line="240" w:lineRule="auto"/>
          </w:pPr>
        </w:pPrChange>
      </w:pPr>
    </w:p>
    <w:p w14:paraId="2B98A524" w14:textId="77777777" w:rsidR="009D154F" w:rsidRDefault="009D154F">
      <w:pPr>
        <w:tabs>
          <w:tab w:val="left" w:pos="90"/>
        </w:tabs>
        <w:autoSpaceDE w:val="0"/>
        <w:autoSpaceDN w:val="0"/>
        <w:adjustRightInd w:val="0"/>
        <w:spacing w:after="0" w:line="240" w:lineRule="auto"/>
        <w:ind w:left="1350" w:hanging="630"/>
        <w:rPr>
          <w:ins w:id="754" w:author="Ta Huong" w:date="2020-07-01T14:56:00Z"/>
          <w:rFonts w:ascii="Consolas" w:hAnsi="Consolas" w:cs="Consolas"/>
          <w:color w:val="000000"/>
          <w:sz w:val="19"/>
          <w:szCs w:val="19"/>
          <w:lang w:bidi="ar-SA"/>
        </w:rPr>
        <w:pPrChange w:id="755" w:author="Ta Huong" w:date="2020-07-01T14:57:00Z">
          <w:pPr>
            <w:autoSpaceDE w:val="0"/>
            <w:autoSpaceDN w:val="0"/>
            <w:adjustRightInd w:val="0"/>
            <w:spacing w:after="0" w:line="240" w:lineRule="auto"/>
          </w:pPr>
        </w:pPrChange>
      </w:pPr>
      <w:ins w:id="756"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myExecuteReader(</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CommandType type, </w:t>
        </w:r>
        <w:r>
          <w:rPr>
            <w:rFonts w:ascii="Consolas" w:hAnsi="Consolas" w:cs="Consolas"/>
            <w:color w:val="0000FF"/>
            <w:sz w:val="19"/>
            <w:szCs w:val="19"/>
            <w:lang w:bidi="ar-SA"/>
          </w:rPr>
          <w:t>ref</w:t>
        </w:r>
        <w:r>
          <w:rPr>
            <w:rFonts w:ascii="Consolas" w:hAnsi="Consolas" w:cs="Consolas"/>
            <w:color w:val="000000"/>
            <w:sz w:val="19"/>
            <w:szCs w:val="19"/>
            <w:lang w:bidi="ar-SA"/>
          </w:rPr>
          <w:t xml:space="preserve"> GiaoVien giaoVien)</w:t>
        </w:r>
      </w:ins>
    </w:p>
    <w:p w14:paraId="1A041E50" w14:textId="77777777" w:rsidR="009D154F" w:rsidRDefault="009D154F">
      <w:pPr>
        <w:tabs>
          <w:tab w:val="left" w:pos="90"/>
        </w:tabs>
        <w:autoSpaceDE w:val="0"/>
        <w:autoSpaceDN w:val="0"/>
        <w:adjustRightInd w:val="0"/>
        <w:spacing w:after="0" w:line="240" w:lineRule="auto"/>
        <w:ind w:left="1350" w:hanging="630"/>
        <w:rPr>
          <w:ins w:id="757" w:author="Ta Huong" w:date="2020-07-01T14:56:00Z"/>
          <w:rFonts w:ascii="Consolas" w:hAnsi="Consolas" w:cs="Consolas"/>
          <w:color w:val="000000"/>
          <w:sz w:val="19"/>
          <w:szCs w:val="19"/>
          <w:lang w:bidi="ar-SA"/>
        </w:rPr>
        <w:pPrChange w:id="758" w:author="Ta Huong" w:date="2020-07-01T14:57:00Z">
          <w:pPr>
            <w:autoSpaceDE w:val="0"/>
            <w:autoSpaceDN w:val="0"/>
            <w:adjustRightInd w:val="0"/>
            <w:spacing w:after="0" w:line="240" w:lineRule="auto"/>
          </w:pPr>
        </w:pPrChange>
      </w:pPr>
      <w:ins w:id="759" w:author="Ta Huong" w:date="2020-07-01T14:56:00Z">
        <w:r>
          <w:rPr>
            <w:rFonts w:ascii="Consolas" w:hAnsi="Consolas" w:cs="Consolas"/>
            <w:color w:val="000000"/>
            <w:sz w:val="19"/>
            <w:szCs w:val="19"/>
            <w:lang w:bidi="ar-SA"/>
          </w:rPr>
          <w:t xml:space="preserve">        {</w:t>
        </w:r>
      </w:ins>
    </w:p>
    <w:p w14:paraId="2B0B9A70" w14:textId="77777777" w:rsidR="009D154F" w:rsidRDefault="009D154F">
      <w:pPr>
        <w:tabs>
          <w:tab w:val="left" w:pos="90"/>
        </w:tabs>
        <w:autoSpaceDE w:val="0"/>
        <w:autoSpaceDN w:val="0"/>
        <w:adjustRightInd w:val="0"/>
        <w:spacing w:after="0" w:line="240" w:lineRule="auto"/>
        <w:ind w:left="1350" w:hanging="630"/>
        <w:rPr>
          <w:ins w:id="760" w:author="Ta Huong" w:date="2020-07-01T14:56:00Z"/>
          <w:rFonts w:ascii="Consolas" w:hAnsi="Consolas" w:cs="Consolas"/>
          <w:color w:val="000000"/>
          <w:sz w:val="19"/>
          <w:szCs w:val="19"/>
          <w:lang w:bidi="ar-SA"/>
        </w:rPr>
        <w:pPrChange w:id="761" w:author="Ta Huong" w:date="2020-07-01T14:57:00Z">
          <w:pPr>
            <w:autoSpaceDE w:val="0"/>
            <w:autoSpaceDN w:val="0"/>
            <w:adjustRightInd w:val="0"/>
            <w:spacing w:after="0" w:line="240" w:lineRule="auto"/>
          </w:pPr>
        </w:pPrChange>
      </w:pPr>
      <w:ins w:id="762"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canExecute;</w:t>
        </w:r>
      </w:ins>
    </w:p>
    <w:p w14:paraId="77307714" w14:textId="77777777" w:rsidR="009D154F" w:rsidRDefault="009D154F">
      <w:pPr>
        <w:tabs>
          <w:tab w:val="left" w:pos="90"/>
        </w:tabs>
        <w:autoSpaceDE w:val="0"/>
        <w:autoSpaceDN w:val="0"/>
        <w:adjustRightInd w:val="0"/>
        <w:spacing w:after="0" w:line="240" w:lineRule="auto"/>
        <w:ind w:left="1350" w:hanging="630"/>
        <w:rPr>
          <w:ins w:id="763" w:author="Ta Huong" w:date="2020-07-01T14:56:00Z"/>
          <w:rFonts w:ascii="Consolas" w:hAnsi="Consolas" w:cs="Consolas"/>
          <w:color w:val="000000"/>
          <w:sz w:val="19"/>
          <w:szCs w:val="19"/>
          <w:lang w:bidi="ar-SA"/>
        </w:rPr>
        <w:pPrChange w:id="764" w:author="Ta Huong" w:date="2020-07-01T14:57:00Z">
          <w:pPr>
            <w:autoSpaceDE w:val="0"/>
            <w:autoSpaceDN w:val="0"/>
            <w:adjustRightInd w:val="0"/>
            <w:spacing w:after="0" w:line="240" w:lineRule="auto"/>
          </w:pPr>
        </w:pPrChange>
      </w:pPr>
    </w:p>
    <w:p w14:paraId="1955238B" w14:textId="77777777" w:rsidR="009D154F" w:rsidRDefault="009D154F">
      <w:pPr>
        <w:tabs>
          <w:tab w:val="left" w:pos="90"/>
        </w:tabs>
        <w:autoSpaceDE w:val="0"/>
        <w:autoSpaceDN w:val="0"/>
        <w:adjustRightInd w:val="0"/>
        <w:spacing w:after="0" w:line="240" w:lineRule="auto"/>
        <w:ind w:left="1350" w:hanging="630"/>
        <w:rPr>
          <w:ins w:id="765" w:author="Ta Huong" w:date="2020-07-01T14:56:00Z"/>
          <w:rFonts w:ascii="Consolas" w:hAnsi="Consolas" w:cs="Consolas"/>
          <w:color w:val="000000"/>
          <w:sz w:val="19"/>
          <w:szCs w:val="19"/>
          <w:lang w:bidi="ar-SA"/>
        </w:rPr>
        <w:pPrChange w:id="766" w:author="Ta Huong" w:date="2020-07-01T14:57:00Z">
          <w:pPr>
            <w:autoSpaceDE w:val="0"/>
            <w:autoSpaceDN w:val="0"/>
            <w:adjustRightInd w:val="0"/>
            <w:spacing w:after="0" w:line="240" w:lineRule="auto"/>
          </w:pPr>
        </w:pPrChange>
      </w:pPr>
      <w:ins w:id="767"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if</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connection.State</w:t>
        </w:r>
        <w:proofErr w:type="gramEnd"/>
        <w:r>
          <w:rPr>
            <w:rFonts w:ascii="Consolas" w:hAnsi="Consolas" w:cs="Consolas"/>
            <w:color w:val="000000"/>
            <w:sz w:val="19"/>
            <w:szCs w:val="19"/>
            <w:lang w:bidi="ar-SA"/>
          </w:rPr>
          <w:t xml:space="preserve"> == ConnectionState.Open)</w:t>
        </w:r>
      </w:ins>
    </w:p>
    <w:p w14:paraId="724146E9" w14:textId="77777777" w:rsidR="009D154F" w:rsidRDefault="009D154F">
      <w:pPr>
        <w:tabs>
          <w:tab w:val="left" w:pos="90"/>
        </w:tabs>
        <w:autoSpaceDE w:val="0"/>
        <w:autoSpaceDN w:val="0"/>
        <w:adjustRightInd w:val="0"/>
        <w:spacing w:after="0" w:line="240" w:lineRule="auto"/>
        <w:ind w:left="1350" w:hanging="630"/>
        <w:rPr>
          <w:ins w:id="768" w:author="Ta Huong" w:date="2020-07-01T14:56:00Z"/>
          <w:rFonts w:ascii="Consolas" w:hAnsi="Consolas" w:cs="Consolas"/>
          <w:color w:val="000000"/>
          <w:sz w:val="19"/>
          <w:szCs w:val="19"/>
          <w:lang w:bidi="ar-SA"/>
        </w:rPr>
        <w:pPrChange w:id="769" w:author="Ta Huong" w:date="2020-07-01T14:57:00Z">
          <w:pPr>
            <w:autoSpaceDE w:val="0"/>
            <w:autoSpaceDN w:val="0"/>
            <w:adjustRightInd w:val="0"/>
            <w:spacing w:after="0" w:line="240" w:lineRule="auto"/>
          </w:pPr>
        </w:pPrChange>
      </w:pPr>
      <w:ins w:id="770"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connection.Close</w:t>
        </w:r>
        <w:proofErr w:type="gramEnd"/>
        <w:r>
          <w:rPr>
            <w:rFonts w:ascii="Consolas" w:hAnsi="Consolas" w:cs="Consolas"/>
            <w:color w:val="000000"/>
            <w:sz w:val="19"/>
            <w:szCs w:val="19"/>
            <w:lang w:bidi="ar-SA"/>
          </w:rPr>
          <w:t>();</w:t>
        </w:r>
      </w:ins>
    </w:p>
    <w:p w14:paraId="4D4A5A6B" w14:textId="77777777" w:rsidR="009D154F" w:rsidRDefault="009D154F">
      <w:pPr>
        <w:tabs>
          <w:tab w:val="left" w:pos="90"/>
        </w:tabs>
        <w:autoSpaceDE w:val="0"/>
        <w:autoSpaceDN w:val="0"/>
        <w:adjustRightInd w:val="0"/>
        <w:spacing w:after="0" w:line="240" w:lineRule="auto"/>
        <w:ind w:left="1350" w:hanging="630"/>
        <w:rPr>
          <w:ins w:id="771" w:author="Ta Huong" w:date="2020-07-01T14:56:00Z"/>
          <w:rFonts w:ascii="Consolas" w:hAnsi="Consolas" w:cs="Consolas"/>
          <w:color w:val="000000"/>
          <w:sz w:val="19"/>
          <w:szCs w:val="19"/>
          <w:lang w:bidi="ar-SA"/>
        </w:rPr>
        <w:pPrChange w:id="772" w:author="Ta Huong" w:date="2020-07-01T14:57:00Z">
          <w:pPr>
            <w:autoSpaceDE w:val="0"/>
            <w:autoSpaceDN w:val="0"/>
            <w:adjustRightInd w:val="0"/>
            <w:spacing w:after="0" w:line="240" w:lineRule="auto"/>
          </w:pPr>
        </w:pPrChange>
      </w:pPr>
      <w:ins w:id="773"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connection.Open</w:t>
        </w:r>
        <w:proofErr w:type="gramEnd"/>
        <w:r>
          <w:rPr>
            <w:rFonts w:ascii="Consolas" w:hAnsi="Consolas" w:cs="Consolas"/>
            <w:color w:val="000000"/>
            <w:sz w:val="19"/>
            <w:szCs w:val="19"/>
            <w:lang w:bidi="ar-SA"/>
          </w:rPr>
          <w:t>();</w:t>
        </w:r>
      </w:ins>
    </w:p>
    <w:p w14:paraId="387BABCA" w14:textId="77777777" w:rsidR="009D154F" w:rsidRDefault="009D154F">
      <w:pPr>
        <w:tabs>
          <w:tab w:val="left" w:pos="90"/>
        </w:tabs>
        <w:autoSpaceDE w:val="0"/>
        <w:autoSpaceDN w:val="0"/>
        <w:adjustRightInd w:val="0"/>
        <w:spacing w:after="0" w:line="240" w:lineRule="auto"/>
        <w:ind w:left="1350" w:hanging="630"/>
        <w:rPr>
          <w:ins w:id="774" w:author="Ta Huong" w:date="2020-07-01T14:56:00Z"/>
          <w:rFonts w:ascii="Consolas" w:hAnsi="Consolas" w:cs="Consolas"/>
          <w:color w:val="000000"/>
          <w:sz w:val="19"/>
          <w:szCs w:val="19"/>
          <w:lang w:bidi="ar-SA"/>
        </w:rPr>
        <w:pPrChange w:id="775" w:author="Ta Huong" w:date="2020-07-01T14:57:00Z">
          <w:pPr>
            <w:autoSpaceDE w:val="0"/>
            <w:autoSpaceDN w:val="0"/>
            <w:adjustRightInd w:val="0"/>
            <w:spacing w:after="0" w:line="240" w:lineRule="auto"/>
          </w:pPr>
        </w:pPrChange>
      </w:pPr>
    </w:p>
    <w:p w14:paraId="7B7A33F4" w14:textId="77777777" w:rsidR="009D154F" w:rsidRDefault="009D154F">
      <w:pPr>
        <w:tabs>
          <w:tab w:val="left" w:pos="90"/>
        </w:tabs>
        <w:autoSpaceDE w:val="0"/>
        <w:autoSpaceDN w:val="0"/>
        <w:adjustRightInd w:val="0"/>
        <w:spacing w:after="0" w:line="240" w:lineRule="auto"/>
        <w:ind w:left="1350" w:hanging="630"/>
        <w:rPr>
          <w:ins w:id="776" w:author="Ta Huong" w:date="2020-07-01T14:56:00Z"/>
          <w:rFonts w:ascii="Consolas" w:hAnsi="Consolas" w:cs="Consolas"/>
          <w:color w:val="000000"/>
          <w:sz w:val="19"/>
          <w:szCs w:val="19"/>
          <w:lang w:bidi="ar-SA"/>
        </w:rPr>
        <w:pPrChange w:id="777" w:author="Ta Huong" w:date="2020-07-01T14:57:00Z">
          <w:pPr>
            <w:autoSpaceDE w:val="0"/>
            <w:autoSpaceDN w:val="0"/>
            <w:adjustRightInd w:val="0"/>
            <w:spacing w:after="0" w:line="240" w:lineRule="auto"/>
          </w:pPr>
        </w:pPrChange>
      </w:pPr>
      <w:ins w:id="778"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command.CommandText</w:t>
        </w:r>
        <w:proofErr w:type="gramEnd"/>
        <w:r>
          <w:rPr>
            <w:rFonts w:ascii="Consolas" w:hAnsi="Consolas" w:cs="Consolas"/>
            <w:color w:val="000000"/>
            <w:sz w:val="19"/>
            <w:szCs w:val="19"/>
            <w:lang w:bidi="ar-SA"/>
          </w:rPr>
          <w:t xml:space="preserve"> = sqlString;</w:t>
        </w:r>
      </w:ins>
    </w:p>
    <w:p w14:paraId="1A281419" w14:textId="77777777" w:rsidR="009D154F" w:rsidRDefault="009D154F">
      <w:pPr>
        <w:tabs>
          <w:tab w:val="left" w:pos="90"/>
        </w:tabs>
        <w:autoSpaceDE w:val="0"/>
        <w:autoSpaceDN w:val="0"/>
        <w:adjustRightInd w:val="0"/>
        <w:spacing w:after="0" w:line="240" w:lineRule="auto"/>
        <w:ind w:left="1350" w:hanging="630"/>
        <w:rPr>
          <w:ins w:id="779" w:author="Ta Huong" w:date="2020-07-01T14:56:00Z"/>
          <w:rFonts w:ascii="Consolas" w:hAnsi="Consolas" w:cs="Consolas"/>
          <w:color w:val="000000"/>
          <w:sz w:val="19"/>
          <w:szCs w:val="19"/>
          <w:lang w:bidi="ar-SA"/>
        </w:rPr>
        <w:pPrChange w:id="780" w:author="Ta Huong" w:date="2020-07-01T14:57:00Z">
          <w:pPr>
            <w:autoSpaceDE w:val="0"/>
            <w:autoSpaceDN w:val="0"/>
            <w:adjustRightInd w:val="0"/>
            <w:spacing w:after="0" w:line="240" w:lineRule="auto"/>
          </w:pPr>
        </w:pPrChange>
      </w:pPr>
      <w:ins w:id="781"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command.CommandType</w:t>
        </w:r>
        <w:proofErr w:type="gramEnd"/>
        <w:r>
          <w:rPr>
            <w:rFonts w:ascii="Consolas" w:hAnsi="Consolas" w:cs="Consolas"/>
            <w:color w:val="000000"/>
            <w:sz w:val="19"/>
            <w:szCs w:val="19"/>
            <w:lang w:bidi="ar-SA"/>
          </w:rPr>
          <w:t xml:space="preserve"> = type;</w:t>
        </w:r>
      </w:ins>
    </w:p>
    <w:p w14:paraId="0E97D1AF" w14:textId="77777777" w:rsidR="009D154F" w:rsidRDefault="009D154F">
      <w:pPr>
        <w:tabs>
          <w:tab w:val="left" w:pos="90"/>
        </w:tabs>
        <w:autoSpaceDE w:val="0"/>
        <w:autoSpaceDN w:val="0"/>
        <w:adjustRightInd w:val="0"/>
        <w:spacing w:after="0" w:line="240" w:lineRule="auto"/>
        <w:ind w:left="1350" w:hanging="630"/>
        <w:rPr>
          <w:ins w:id="782" w:author="Ta Huong" w:date="2020-07-01T14:56:00Z"/>
          <w:rFonts w:ascii="Consolas" w:hAnsi="Consolas" w:cs="Consolas"/>
          <w:color w:val="000000"/>
          <w:sz w:val="19"/>
          <w:szCs w:val="19"/>
          <w:lang w:bidi="ar-SA"/>
        </w:rPr>
        <w:pPrChange w:id="783" w:author="Ta Huong" w:date="2020-07-01T14:57:00Z">
          <w:pPr>
            <w:autoSpaceDE w:val="0"/>
            <w:autoSpaceDN w:val="0"/>
            <w:adjustRightInd w:val="0"/>
            <w:spacing w:after="0" w:line="240" w:lineRule="auto"/>
          </w:pPr>
        </w:pPrChange>
      </w:pPr>
    </w:p>
    <w:p w14:paraId="7153EECD" w14:textId="77777777" w:rsidR="009D154F" w:rsidRDefault="009D154F">
      <w:pPr>
        <w:tabs>
          <w:tab w:val="left" w:pos="90"/>
        </w:tabs>
        <w:autoSpaceDE w:val="0"/>
        <w:autoSpaceDN w:val="0"/>
        <w:adjustRightInd w:val="0"/>
        <w:spacing w:after="0" w:line="240" w:lineRule="auto"/>
        <w:ind w:left="1350" w:hanging="630"/>
        <w:rPr>
          <w:ins w:id="784" w:author="Ta Huong" w:date="2020-07-01T14:56:00Z"/>
          <w:rFonts w:ascii="Consolas" w:hAnsi="Consolas" w:cs="Consolas"/>
          <w:color w:val="000000"/>
          <w:sz w:val="19"/>
          <w:szCs w:val="19"/>
          <w:lang w:bidi="ar-SA"/>
        </w:rPr>
        <w:pPrChange w:id="785" w:author="Ta Huong" w:date="2020-07-01T14:57:00Z">
          <w:pPr>
            <w:autoSpaceDE w:val="0"/>
            <w:autoSpaceDN w:val="0"/>
            <w:adjustRightInd w:val="0"/>
            <w:spacing w:after="0" w:line="240" w:lineRule="auto"/>
          </w:pPr>
        </w:pPrChange>
      </w:pPr>
      <w:ins w:id="786"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try</w:t>
        </w:r>
      </w:ins>
    </w:p>
    <w:p w14:paraId="3BFD3292" w14:textId="77777777" w:rsidR="009D154F" w:rsidRDefault="009D154F">
      <w:pPr>
        <w:tabs>
          <w:tab w:val="left" w:pos="90"/>
        </w:tabs>
        <w:autoSpaceDE w:val="0"/>
        <w:autoSpaceDN w:val="0"/>
        <w:adjustRightInd w:val="0"/>
        <w:spacing w:after="0" w:line="240" w:lineRule="auto"/>
        <w:ind w:left="1350" w:hanging="630"/>
        <w:rPr>
          <w:ins w:id="787" w:author="Ta Huong" w:date="2020-07-01T14:56:00Z"/>
          <w:rFonts w:ascii="Consolas" w:hAnsi="Consolas" w:cs="Consolas"/>
          <w:color w:val="000000"/>
          <w:sz w:val="19"/>
          <w:szCs w:val="19"/>
          <w:lang w:bidi="ar-SA"/>
        </w:rPr>
        <w:pPrChange w:id="788" w:author="Ta Huong" w:date="2020-07-01T14:57:00Z">
          <w:pPr>
            <w:autoSpaceDE w:val="0"/>
            <w:autoSpaceDN w:val="0"/>
            <w:adjustRightInd w:val="0"/>
            <w:spacing w:after="0" w:line="240" w:lineRule="auto"/>
          </w:pPr>
        </w:pPrChange>
      </w:pPr>
      <w:ins w:id="789" w:author="Ta Huong" w:date="2020-07-01T14:56:00Z">
        <w:r>
          <w:rPr>
            <w:rFonts w:ascii="Consolas" w:hAnsi="Consolas" w:cs="Consolas"/>
            <w:color w:val="000000"/>
            <w:sz w:val="19"/>
            <w:szCs w:val="19"/>
            <w:lang w:bidi="ar-SA"/>
          </w:rPr>
          <w:t xml:space="preserve">            {</w:t>
        </w:r>
      </w:ins>
    </w:p>
    <w:p w14:paraId="7B89EDDE" w14:textId="77777777" w:rsidR="009D154F" w:rsidRDefault="009D154F">
      <w:pPr>
        <w:tabs>
          <w:tab w:val="left" w:pos="90"/>
        </w:tabs>
        <w:autoSpaceDE w:val="0"/>
        <w:autoSpaceDN w:val="0"/>
        <w:adjustRightInd w:val="0"/>
        <w:spacing w:after="0" w:line="240" w:lineRule="auto"/>
        <w:ind w:left="1350" w:hanging="630"/>
        <w:rPr>
          <w:ins w:id="790" w:author="Ta Huong" w:date="2020-07-01T14:56:00Z"/>
          <w:rFonts w:ascii="Consolas" w:hAnsi="Consolas" w:cs="Consolas"/>
          <w:color w:val="000000"/>
          <w:sz w:val="19"/>
          <w:szCs w:val="19"/>
          <w:lang w:bidi="ar-SA"/>
        </w:rPr>
        <w:pPrChange w:id="791" w:author="Ta Huong" w:date="2020-07-01T14:57:00Z">
          <w:pPr>
            <w:autoSpaceDE w:val="0"/>
            <w:autoSpaceDN w:val="0"/>
            <w:adjustRightInd w:val="0"/>
            <w:spacing w:after="0" w:line="240" w:lineRule="auto"/>
          </w:pPr>
        </w:pPrChange>
      </w:pPr>
      <w:ins w:id="792" w:author="Ta Huong" w:date="2020-07-01T14:56:00Z">
        <w:r>
          <w:rPr>
            <w:rFonts w:ascii="Consolas" w:hAnsi="Consolas" w:cs="Consolas"/>
            <w:color w:val="000000"/>
            <w:sz w:val="19"/>
            <w:szCs w:val="19"/>
            <w:lang w:bidi="ar-SA"/>
          </w:rPr>
          <w:t xml:space="preserve">                SqlDataReader reader = </w:t>
        </w:r>
        <w:proofErr w:type="gramStart"/>
        <w:r>
          <w:rPr>
            <w:rFonts w:ascii="Consolas" w:hAnsi="Consolas" w:cs="Consolas"/>
            <w:color w:val="000000"/>
            <w:sz w:val="19"/>
            <w:szCs w:val="19"/>
            <w:lang w:bidi="ar-SA"/>
          </w:rPr>
          <w:t>command.ExecuteReader</w:t>
        </w:r>
        <w:proofErr w:type="gramEnd"/>
        <w:r>
          <w:rPr>
            <w:rFonts w:ascii="Consolas" w:hAnsi="Consolas" w:cs="Consolas"/>
            <w:color w:val="000000"/>
            <w:sz w:val="19"/>
            <w:szCs w:val="19"/>
            <w:lang w:bidi="ar-SA"/>
          </w:rPr>
          <w:t>();</w:t>
        </w:r>
      </w:ins>
    </w:p>
    <w:p w14:paraId="75774DE3" w14:textId="77777777" w:rsidR="009D154F" w:rsidRDefault="009D154F">
      <w:pPr>
        <w:tabs>
          <w:tab w:val="left" w:pos="90"/>
        </w:tabs>
        <w:autoSpaceDE w:val="0"/>
        <w:autoSpaceDN w:val="0"/>
        <w:adjustRightInd w:val="0"/>
        <w:spacing w:after="0" w:line="240" w:lineRule="auto"/>
        <w:ind w:left="1350" w:hanging="630"/>
        <w:rPr>
          <w:ins w:id="793" w:author="Ta Huong" w:date="2020-07-01T14:56:00Z"/>
          <w:rFonts w:ascii="Consolas" w:hAnsi="Consolas" w:cs="Consolas"/>
          <w:color w:val="000000"/>
          <w:sz w:val="19"/>
          <w:szCs w:val="19"/>
          <w:lang w:bidi="ar-SA"/>
        </w:rPr>
        <w:pPrChange w:id="794" w:author="Ta Huong" w:date="2020-07-01T14:57:00Z">
          <w:pPr>
            <w:autoSpaceDE w:val="0"/>
            <w:autoSpaceDN w:val="0"/>
            <w:adjustRightInd w:val="0"/>
            <w:spacing w:after="0" w:line="240" w:lineRule="auto"/>
          </w:pPr>
        </w:pPrChange>
      </w:pPr>
    </w:p>
    <w:p w14:paraId="7CF4018F" w14:textId="77777777" w:rsidR="009D154F" w:rsidRDefault="009D154F">
      <w:pPr>
        <w:tabs>
          <w:tab w:val="left" w:pos="90"/>
        </w:tabs>
        <w:autoSpaceDE w:val="0"/>
        <w:autoSpaceDN w:val="0"/>
        <w:adjustRightInd w:val="0"/>
        <w:spacing w:after="0" w:line="240" w:lineRule="auto"/>
        <w:ind w:left="1350" w:hanging="630"/>
        <w:rPr>
          <w:ins w:id="795" w:author="Ta Huong" w:date="2020-07-01T14:56:00Z"/>
          <w:rFonts w:ascii="Consolas" w:hAnsi="Consolas" w:cs="Consolas"/>
          <w:color w:val="000000"/>
          <w:sz w:val="19"/>
          <w:szCs w:val="19"/>
          <w:lang w:bidi="ar-SA"/>
        </w:rPr>
        <w:pPrChange w:id="796" w:author="Ta Huong" w:date="2020-07-01T14:57:00Z">
          <w:pPr>
            <w:autoSpaceDE w:val="0"/>
            <w:autoSpaceDN w:val="0"/>
            <w:adjustRightInd w:val="0"/>
            <w:spacing w:after="0" w:line="240" w:lineRule="auto"/>
          </w:pPr>
        </w:pPrChange>
      </w:pPr>
      <w:ins w:id="797"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while</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reader.Read</w:t>
        </w:r>
        <w:proofErr w:type="gramEnd"/>
        <w:r>
          <w:rPr>
            <w:rFonts w:ascii="Consolas" w:hAnsi="Consolas" w:cs="Consolas"/>
            <w:color w:val="000000"/>
            <w:sz w:val="19"/>
            <w:szCs w:val="19"/>
            <w:lang w:bidi="ar-SA"/>
          </w:rPr>
          <w:t>())</w:t>
        </w:r>
      </w:ins>
    </w:p>
    <w:p w14:paraId="37ECD425" w14:textId="77777777" w:rsidR="009D154F" w:rsidRDefault="009D154F">
      <w:pPr>
        <w:tabs>
          <w:tab w:val="left" w:pos="90"/>
        </w:tabs>
        <w:autoSpaceDE w:val="0"/>
        <w:autoSpaceDN w:val="0"/>
        <w:adjustRightInd w:val="0"/>
        <w:spacing w:after="0" w:line="240" w:lineRule="auto"/>
        <w:ind w:left="1350" w:hanging="630"/>
        <w:rPr>
          <w:ins w:id="798" w:author="Ta Huong" w:date="2020-07-01T14:56:00Z"/>
          <w:rFonts w:ascii="Consolas" w:hAnsi="Consolas" w:cs="Consolas"/>
          <w:color w:val="000000"/>
          <w:sz w:val="19"/>
          <w:szCs w:val="19"/>
          <w:lang w:bidi="ar-SA"/>
        </w:rPr>
        <w:pPrChange w:id="799" w:author="Ta Huong" w:date="2020-07-01T14:57:00Z">
          <w:pPr>
            <w:autoSpaceDE w:val="0"/>
            <w:autoSpaceDN w:val="0"/>
            <w:adjustRightInd w:val="0"/>
            <w:spacing w:after="0" w:line="240" w:lineRule="auto"/>
          </w:pPr>
        </w:pPrChange>
      </w:pPr>
      <w:ins w:id="800" w:author="Ta Huong" w:date="2020-07-01T14:56:00Z">
        <w:r>
          <w:rPr>
            <w:rFonts w:ascii="Consolas" w:hAnsi="Consolas" w:cs="Consolas"/>
            <w:color w:val="000000"/>
            <w:sz w:val="19"/>
            <w:szCs w:val="19"/>
            <w:lang w:bidi="ar-SA"/>
          </w:rPr>
          <w:t xml:space="preserve">                {                    </w:t>
        </w:r>
      </w:ins>
    </w:p>
    <w:p w14:paraId="13935966" w14:textId="77777777" w:rsidR="009D154F" w:rsidRDefault="009D154F">
      <w:pPr>
        <w:tabs>
          <w:tab w:val="left" w:pos="90"/>
        </w:tabs>
        <w:autoSpaceDE w:val="0"/>
        <w:autoSpaceDN w:val="0"/>
        <w:adjustRightInd w:val="0"/>
        <w:spacing w:after="0" w:line="240" w:lineRule="auto"/>
        <w:ind w:left="1350" w:hanging="630"/>
        <w:rPr>
          <w:ins w:id="801" w:author="Ta Huong" w:date="2020-07-01T14:56:00Z"/>
          <w:rFonts w:ascii="Consolas" w:hAnsi="Consolas" w:cs="Consolas"/>
          <w:color w:val="000000"/>
          <w:sz w:val="19"/>
          <w:szCs w:val="19"/>
          <w:lang w:bidi="ar-SA"/>
        </w:rPr>
        <w:pPrChange w:id="802" w:author="Ta Huong" w:date="2020-07-01T14:57:00Z">
          <w:pPr>
            <w:autoSpaceDE w:val="0"/>
            <w:autoSpaceDN w:val="0"/>
            <w:adjustRightInd w:val="0"/>
            <w:spacing w:after="0" w:line="240" w:lineRule="auto"/>
          </w:pPr>
        </w:pPrChange>
      </w:pPr>
      <w:ins w:id="803" w:author="Ta Huong" w:date="2020-07-01T14:56:00Z">
        <w:r>
          <w:rPr>
            <w:rFonts w:ascii="Consolas" w:hAnsi="Consolas" w:cs="Consolas"/>
            <w:color w:val="000000"/>
            <w:sz w:val="19"/>
            <w:szCs w:val="19"/>
            <w:lang w:bidi="ar-SA"/>
          </w:rPr>
          <w:t xml:space="preserve">                    giaoVien.MaGV = </w:t>
        </w:r>
        <w:proofErr w:type="gramStart"/>
        <w:r>
          <w:rPr>
            <w:rFonts w:ascii="Consolas" w:hAnsi="Consolas" w:cs="Consolas"/>
            <w:color w:val="000000"/>
            <w:sz w:val="19"/>
            <w:szCs w:val="19"/>
            <w:lang w:bidi="ar-SA"/>
          </w:rPr>
          <w:t>reader.GetString</w:t>
        </w:r>
        <w:proofErr w:type="gramEnd"/>
        <w:r>
          <w:rPr>
            <w:rFonts w:ascii="Consolas" w:hAnsi="Consolas" w:cs="Consolas"/>
            <w:color w:val="000000"/>
            <w:sz w:val="19"/>
            <w:szCs w:val="19"/>
            <w:lang w:bidi="ar-SA"/>
          </w:rPr>
          <w:t>(0);</w:t>
        </w:r>
      </w:ins>
    </w:p>
    <w:p w14:paraId="16D95C3F" w14:textId="77777777" w:rsidR="009D154F" w:rsidRDefault="009D154F">
      <w:pPr>
        <w:tabs>
          <w:tab w:val="left" w:pos="90"/>
        </w:tabs>
        <w:autoSpaceDE w:val="0"/>
        <w:autoSpaceDN w:val="0"/>
        <w:adjustRightInd w:val="0"/>
        <w:spacing w:after="0" w:line="240" w:lineRule="auto"/>
        <w:ind w:left="1350" w:hanging="630"/>
        <w:rPr>
          <w:ins w:id="804" w:author="Ta Huong" w:date="2020-07-01T14:56:00Z"/>
          <w:rFonts w:ascii="Consolas" w:hAnsi="Consolas" w:cs="Consolas"/>
          <w:color w:val="000000"/>
          <w:sz w:val="19"/>
          <w:szCs w:val="19"/>
          <w:lang w:bidi="ar-SA"/>
        </w:rPr>
        <w:pPrChange w:id="805" w:author="Ta Huong" w:date="2020-07-01T14:57:00Z">
          <w:pPr>
            <w:autoSpaceDE w:val="0"/>
            <w:autoSpaceDN w:val="0"/>
            <w:adjustRightInd w:val="0"/>
            <w:spacing w:after="0" w:line="240" w:lineRule="auto"/>
          </w:pPr>
        </w:pPrChange>
      </w:pPr>
      <w:ins w:id="806" w:author="Ta Huong" w:date="2020-07-01T14:56:00Z">
        <w:r>
          <w:rPr>
            <w:rFonts w:ascii="Consolas" w:hAnsi="Consolas" w:cs="Consolas"/>
            <w:color w:val="000000"/>
            <w:sz w:val="19"/>
            <w:szCs w:val="19"/>
            <w:lang w:bidi="ar-SA"/>
          </w:rPr>
          <w:t xml:space="preserve">                    giaoVien.HoTen = </w:t>
        </w:r>
        <w:proofErr w:type="gramStart"/>
        <w:r>
          <w:rPr>
            <w:rFonts w:ascii="Consolas" w:hAnsi="Consolas" w:cs="Consolas"/>
            <w:color w:val="000000"/>
            <w:sz w:val="19"/>
            <w:szCs w:val="19"/>
            <w:lang w:bidi="ar-SA"/>
          </w:rPr>
          <w:t>reader.GetString</w:t>
        </w:r>
        <w:proofErr w:type="gramEnd"/>
        <w:r>
          <w:rPr>
            <w:rFonts w:ascii="Consolas" w:hAnsi="Consolas" w:cs="Consolas"/>
            <w:color w:val="000000"/>
            <w:sz w:val="19"/>
            <w:szCs w:val="19"/>
            <w:lang w:bidi="ar-SA"/>
          </w:rPr>
          <w:t>(1);</w:t>
        </w:r>
      </w:ins>
    </w:p>
    <w:p w14:paraId="2BB4AD96" w14:textId="77777777" w:rsidR="009D154F" w:rsidRDefault="009D154F">
      <w:pPr>
        <w:tabs>
          <w:tab w:val="left" w:pos="90"/>
        </w:tabs>
        <w:autoSpaceDE w:val="0"/>
        <w:autoSpaceDN w:val="0"/>
        <w:adjustRightInd w:val="0"/>
        <w:spacing w:after="0" w:line="240" w:lineRule="auto"/>
        <w:ind w:left="1350" w:hanging="630"/>
        <w:rPr>
          <w:ins w:id="807" w:author="Ta Huong" w:date="2020-07-01T14:56:00Z"/>
          <w:rFonts w:ascii="Consolas" w:hAnsi="Consolas" w:cs="Consolas"/>
          <w:color w:val="000000"/>
          <w:sz w:val="19"/>
          <w:szCs w:val="19"/>
          <w:lang w:bidi="ar-SA"/>
        </w:rPr>
        <w:pPrChange w:id="808" w:author="Ta Huong" w:date="2020-07-01T14:57:00Z">
          <w:pPr>
            <w:autoSpaceDE w:val="0"/>
            <w:autoSpaceDN w:val="0"/>
            <w:adjustRightInd w:val="0"/>
            <w:spacing w:after="0" w:line="240" w:lineRule="auto"/>
          </w:pPr>
        </w:pPrChange>
      </w:pPr>
      <w:ins w:id="809" w:author="Ta Huong" w:date="2020-07-01T14:56:00Z">
        <w:r>
          <w:rPr>
            <w:rFonts w:ascii="Consolas" w:hAnsi="Consolas" w:cs="Consolas"/>
            <w:color w:val="000000"/>
            <w:sz w:val="19"/>
            <w:szCs w:val="19"/>
            <w:lang w:bidi="ar-SA"/>
          </w:rPr>
          <w:t xml:space="preserve">                    giaoVien.GioiTinh = </w:t>
        </w:r>
        <w:proofErr w:type="gramStart"/>
        <w:r>
          <w:rPr>
            <w:rFonts w:ascii="Consolas" w:hAnsi="Consolas" w:cs="Consolas"/>
            <w:color w:val="000000"/>
            <w:sz w:val="19"/>
            <w:szCs w:val="19"/>
            <w:lang w:bidi="ar-SA"/>
          </w:rPr>
          <w:t>reader.GetString</w:t>
        </w:r>
        <w:proofErr w:type="gramEnd"/>
        <w:r>
          <w:rPr>
            <w:rFonts w:ascii="Consolas" w:hAnsi="Consolas" w:cs="Consolas"/>
            <w:color w:val="000000"/>
            <w:sz w:val="19"/>
            <w:szCs w:val="19"/>
            <w:lang w:bidi="ar-SA"/>
          </w:rPr>
          <w:t>(2);</w:t>
        </w:r>
      </w:ins>
    </w:p>
    <w:p w14:paraId="4D741F05" w14:textId="77777777" w:rsidR="009D154F" w:rsidRDefault="009D154F">
      <w:pPr>
        <w:tabs>
          <w:tab w:val="left" w:pos="90"/>
        </w:tabs>
        <w:autoSpaceDE w:val="0"/>
        <w:autoSpaceDN w:val="0"/>
        <w:adjustRightInd w:val="0"/>
        <w:spacing w:after="0" w:line="240" w:lineRule="auto"/>
        <w:ind w:left="1350" w:hanging="630"/>
        <w:rPr>
          <w:ins w:id="810" w:author="Ta Huong" w:date="2020-07-01T14:56:00Z"/>
          <w:rFonts w:ascii="Consolas" w:hAnsi="Consolas" w:cs="Consolas"/>
          <w:color w:val="000000"/>
          <w:sz w:val="19"/>
          <w:szCs w:val="19"/>
          <w:lang w:bidi="ar-SA"/>
        </w:rPr>
        <w:pPrChange w:id="811" w:author="Ta Huong" w:date="2020-07-01T14:57:00Z">
          <w:pPr>
            <w:autoSpaceDE w:val="0"/>
            <w:autoSpaceDN w:val="0"/>
            <w:adjustRightInd w:val="0"/>
            <w:spacing w:after="0" w:line="240" w:lineRule="auto"/>
          </w:pPr>
        </w:pPrChange>
      </w:pPr>
      <w:ins w:id="812" w:author="Ta Huong" w:date="2020-07-01T14:56:00Z">
        <w:r>
          <w:rPr>
            <w:rFonts w:ascii="Consolas" w:hAnsi="Consolas" w:cs="Consolas"/>
            <w:color w:val="000000"/>
            <w:sz w:val="19"/>
            <w:szCs w:val="19"/>
            <w:lang w:bidi="ar-SA"/>
          </w:rPr>
          <w:t xml:space="preserve">                    giaoVien.NgaySinh = </w:t>
        </w:r>
        <w:proofErr w:type="gramStart"/>
        <w:r>
          <w:rPr>
            <w:rFonts w:ascii="Consolas" w:hAnsi="Consolas" w:cs="Consolas"/>
            <w:color w:val="000000"/>
            <w:sz w:val="19"/>
            <w:szCs w:val="19"/>
            <w:lang w:bidi="ar-SA"/>
          </w:rPr>
          <w:t>reader.GetDateTime</w:t>
        </w:r>
        <w:proofErr w:type="gramEnd"/>
        <w:r>
          <w:rPr>
            <w:rFonts w:ascii="Consolas" w:hAnsi="Consolas" w:cs="Consolas"/>
            <w:color w:val="000000"/>
            <w:sz w:val="19"/>
            <w:szCs w:val="19"/>
            <w:lang w:bidi="ar-SA"/>
          </w:rPr>
          <w:t xml:space="preserve">(3);                    </w:t>
        </w:r>
      </w:ins>
    </w:p>
    <w:p w14:paraId="7AD6E040" w14:textId="77777777" w:rsidR="009D154F" w:rsidRDefault="009D154F">
      <w:pPr>
        <w:tabs>
          <w:tab w:val="left" w:pos="90"/>
        </w:tabs>
        <w:autoSpaceDE w:val="0"/>
        <w:autoSpaceDN w:val="0"/>
        <w:adjustRightInd w:val="0"/>
        <w:spacing w:after="0" w:line="240" w:lineRule="auto"/>
        <w:ind w:left="1350" w:hanging="630"/>
        <w:rPr>
          <w:ins w:id="813" w:author="Ta Huong" w:date="2020-07-01T14:56:00Z"/>
          <w:rFonts w:ascii="Consolas" w:hAnsi="Consolas" w:cs="Consolas"/>
          <w:color w:val="000000"/>
          <w:sz w:val="19"/>
          <w:szCs w:val="19"/>
          <w:lang w:bidi="ar-SA"/>
        </w:rPr>
        <w:pPrChange w:id="814" w:author="Ta Huong" w:date="2020-07-01T14:57:00Z">
          <w:pPr>
            <w:autoSpaceDE w:val="0"/>
            <w:autoSpaceDN w:val="0"/>
            <w:adjustRightInd w:val="0"/>
            <w:spacing w:after="0" w:line="240" w:lineRule="auto"/>
          </w:pPr>
        </w:pPrChange>
      </w:pPr>
      <w:ins w:id="815" w:author="Ta Huong" w:date="2020-07-01T14:56:00Z">
        <w:r>
          <w:rPr>
            <w:rFonts w:ascii="Consolas" w:hAnsi="Consolas" w:cs="Consolas"/>
            <w:color w:val="000000"/>
            <w:sz w:val="19"/>
            <w:szCs w:val="19"/>
            <w:lang w:bidi="ar-SA"/>
          </w:rPr>
          <w:t xml:space="preserve">                    giaoVien.DiaChi = </w:t>
        </w:r>
        <w:proofErr w:type="gramStart"/>
        <w:r>
          <w:rPr>
            <w:rFonts w:ascii="Consolas" w:hAnsi="Consolas" w:cs="Consolas"/>
            <w:color w:val="000000"/>
            <w:sz w:val="19"/>
            <w:szCs w:val="19"/>
            <w:lang w:bidi="ar-SA"/>
          </w:rPr>
          <w:t>reader.GetString</w:t>
        </w:r>
        <w:proofErr w:type="gramEnd"/>
        <w:r>
          <w:rPr>
            <w:rFonts w:ascii="Consolas" w:hAnsi="Consolas" w:cs="Consolas"/>
            <w:color w:val="000000"/>
            <w:sz w:val="19"/>
            <w:szCs w:val="19"/>
            <w:lang w:bidi="ar-SA"/>
          </w:rPr>
          <w:t>(4);</w:t>
        </w:r>
      </w:ins>
    </w:p>
    <w:p w14:paraId="2065E47F" w14:textId="77777777" w:rsidR="009D154F" w:rsidRDefault="009D154F">
      <w:pPr>
        <w:tabs>
          <w:tab w:val="left" w:pos="90"/>
        </w:tabs>
        <w:autoSpaceDE w:val="0"/>
        <w:autoSpaceDN w:val="0"/>
        <w:adjustRightInd w:val="0"/>
        <w:spacing w:after="0" w:line="240" w:lineRule="auto"/>
        <w:ind w:left="1350" w:hanging="630"/>
        <w:rPr>
          <w:ins w:id="816" w:author="Ta Huong" w:date="2020-07-01T14:56:00Z"/>
          <w:rFonts w:ascii="Consolas" w:hAnsi="Consolas" w:cs="Consolas"/>
          <w:color w:val="000000"/>
          <w:sz w:val="19"/>
          <w:szCs w:val="19"/>
          <w:lang w:bidi="ar-SA"/>
        </w:rPr>
        <w:pPrChange w:id="817" w:author="Ta Huong" w:date="2020-07-01T14:57:00Z">
          <w:pPr>
            <w:autoSpaceDE w:val="0"/>
            <w:autoSpaceDN w:val="0"/>
            <w:adjustRightInd w:val="0"/>
            <w:spacing w:after="0" w:line="240" w:lineRule="auto"/>
          </w:pPr>
        </w:pPrChange>
      </w:pPr>
      <w:ins w:id="818" w:author="Ta Huong" w:date="2020-07-01T14:56:00Z">
        <w:r>
          <w:rPr>
            <w:rFonts w:ascii="Consolas" w:hAnsi="Consolas" w:cs="Consolas"/>
            <w:color w:val="000000"/>
            <w:sz w:val="19"/>
            <w:szCs w:val="19"/>
            <w:lang w:bidi="ar-SA"/>
          </w:rPr>
          <w:t xml:space="preserve">                    giaoVien.DienThoai = </w:t>
        </w:r>
        <w:proofErr w:type="gramStart"/>
        <w:r>
          <w:rPr>
            <w:rFonts w:ascii="Consolas" w:hAnsi="Consolas" w:cs="Consolas"/>
            <w:color w:val="000000"/>
            <w:sz w:val="19"/>
            <w:szCs w:val="19"/>
            <w:lang w:bidi="ar-SA"/>
          </w:rPr>
          <w:t>reader.GetString</w:t>
        </w:r>
        <w:proofErr w:type="gramEnd"/>
        <w:r>
          <w:rPr>
            <w:rFonts w:ascii="Consolas" w:hAnsi="Consolas" w:cs="Consolas"/>
            <w:color w:val="000000"/>
            <w:sz w:val="19"/>
            <w:szCs w:val="19"/>
            <w:lang w:bidi="ar-SA"/>
          </w:rPr>
          <w:t>(5);</w:t>
        </w:r>
      </w:ins>
    </w:p>
    <w:p w14:paraId="7FFBAFAE" w14:textId="77777777" w:rsidR="009D154F" w:rsidRDefault="009D154F">
      <w:pPr>
        <w:tabs>
          <w:tab w:val="left" w:pos="90"/>
        </w:tabs>
        <w:autoSpaceDE w:val="0"/>
        <w:autoSpaceDN w:val="0"/>
        <w:adjustRightInd w:val="0"/>
        <w:spacing w:after="0" w:line="240" w:lineRule="auto"/>
        <w:ind w:left="1350" w:hanging="630"/>
        <w:rPr>
          <w:ins w:id="819" w:author="Ta Huong" w:date="2020-07-01T14:56:00Z"/>
          <w:rFonts w:ascii="Consolas" w:hAnsi="Consolas" w:cs="Consolas"/>
          <w:color w:val="000000"/>
          <w:sz w:val="19"/>
          <w:szCs w:val="19"/>
          <w:lang w:bidi="ar-SA"/>
        </w:rPr>
        <w:pPrChange w:id="820" w:author="Ta Huong" w:date="2020-07-01T14:57:00Z">
          <w:pPr>
            <w:autoSpaceDE w:val="0"/>
            <w:autoSpaceDN w:val="0"/>
            <w:adjustRightInd w:val="0"/>
            <w:spacing w:after="0" w:line="240" w:lineRule="auto"/>
          </w:pPr>
        </w:pPrChange>
      </w:pPr>
      <w:ins w:id="821" w:author="Ta Huong" w:date="2020-07-01T14:56:00Z">
        <w:r>
          <w:rPr>
            <w:rFonts w:ascii="Consolas" w:hAnsi="Consolas" w:cs="Consolas"/>
            <w:color w:val="000000"/>
            <w:sz w:val="19"/>
            <w:szCs w:val="19"/>
            <w:lang w:bidi="ar-SA"/>
          </w:rPr>
          <w:t xml:space="preserve">                    giaoVien.Mon = </w:t>
        </w:r>
        <w:proofErr w:type="gramStart"/>
        <w:r>
          <w:rPr>
            <w:rFonts w:ascii="Consolas" w:hAnsi="Consolas" w:cs="Consolas"/>
            <w:color w:val="000000"/>
            <w:sz w:val="19"/>
            <w:szCs w:val="19"/>
            <w:lang w:bidi="ar-SA"/>
          </w:rPr>
          <w:t>reader.GetString</w:t>
        </w:r>
        <w:proofErr w:type="gramEnd"/>
        <w:r>
          <w:rPr>
            <w:rFonts w:ascii="Consolas" w:hAnsi="Consolas" w:cs="Consolas"/>
            <w:color w:val="000000"/>
            <w:sz w:val="19"/>
            <w:szCs w:val="19"/>
            <w:lang w:bidi="ar-SA"/>
          </w:rPr>
          <w:t xml:space="preserve">(6);                    </w:t>
        </w:r>
      </w:ins>
    </w:p>
    <w:p w14:paraId="758F945A" w14:textId="77777777" w:rsidR="009D154F" w:rsidRDefault="009D154F">
      <w:pPr>
        <w:tabs>
          <w:tab w:val="left" w:pos="90"/>
        </w:tabs>
        <w:autoSpaceDE w:val="0"/>
        <w:autoSpaceDN w:val="0"/>
        <w:adjustRightInd w:val="0"/>
        <w:spacing w:after="0" w:line="240" w:lineRule="auto"/>
        <w:ind w:left="1350" w:hanging="630"/>
        <w:rPr>
          <w:ins w:id="822" w:author="Ta Huong" w:date="2020-07-01T14:56:00Z"/>
          <w:rFonts w:ascii="Consolas" w:hAnsi="Consolas" w:cs="Consolas"/>
          <w:color w:val="000000"/>
          <w:sz w:val="19"/>
          <w:szCs w:val="19"/>
          <w:lang w:bidi="ar-SA"/>
        </w:rPr>
        <w:pPrChange w:id="823" w:author="Ta Huong" w:date="2020-07-01T14:57:00Z">
          <w:pPr>
            <w:autoSpaceDE w:val="0"/>
            <w:autoSpaceDN w:val="0"/>
            <w:adjustRightInd w:val="0"/>
            <w:spacing w:after="0" w:line="240" w:lineRule="auto"/>
          </w:pPr>
        </w:pPrChange>
      </w:pPr>
      <w:ins w:id="824" w:author="Ta Huong" w:date="2020-07-01T14:56:00Z">
        <w:r>
          <w:rPr>
            <w:rFonts w:ascii="Consolas" w:hAnsi="Consolas" w:cs="Consolas"/>
            <w:color w:val="000000"/>
            <w:sz w:val="19"/>
            <w:szCs w:val="19"/>
            <w:lang w:bidi="ar-SA"/>
          </w:rPr>
          <w:t xml:space="preserve">                }</w:t>
        </w:r>
      </w:ins>
    </w:p>
    <w:p w14:paraId="203B4180" w14:textId="77777777" w:rsidR="009D154F" w:rsidRDefault="009D154F">
      <w:pPr>
        <w:tabs>
          <w:tab w:val="left" w:pos="90"/>
        </w:tabs>
        <w:autoSpaceDE w:val="0"/>
        <w:autoSpaceDN w:val="0"/>
        <w:adjustRightInd w:val="0"/>
        <w:spacing w:after="0" w:line="240" w:lineRule="auto"/>
        <w:ind w:left="1350" w:hanging="630"/>
        <w:rPr>
          <w:ins w:id="825" w:author="Ta Huong" w:date="2020-07-01T14:56:00Z"/>
          <w:rFonts w:ascii="Consolas" w:hAnsi="Consolas" w:cs="Consolas"/>
          <w:color w:val="000000"/>
          <w:sz w:val="19"/>
          <w:szCs w:val="19"/>
          <w:lang w:bidi="ar-SA"/>
        </w:rPr>
        <w:pPrChange w:id="826" w:author="Ta Huong" w:date="2020-07-01T14:57:00Z">
          <w:pPr>
            <w:autoSpaceDE w:val="0"/>
            <w:autoSpaceDN w:val="0"/>
            <w:adjustRightInd w:val="0"/>
            <w:spacing w:after="0" w:line="240" w:lineRule="auto"/>
          </w:pPr>
        </w:pPrChange>
      </w:pPr>
    </w:p>
    <w:p w14:paraId="1C4C8845" w14:textId="77777777" w:rsidR="009D154F" w:rsidRDefault="009D154F">
      <w:pPr>
        <w:tabs>
          <w:tab w:val="left" w:pos="90"/>
        </w:tabs>
        <w:autoSpaceDE w:val="0"/>
        <w:autoSpaceDN w:val="0"/>
        <w:adjustRightInd w:val="0"/>
        <w:spacing w:after="0" w:line="240" w:lineRule="auto"/>
        <w:ind w:left="1350" w:hanging="630"/>
        <w:rPr>
          <w:ins w:id="827" w:author="Ta Huong" w:date="2020-07-01T14:56:00Z"/>
          <w:rFonts w:ascii="Consolas" w:hAnsi="Consolas" w:cs="Consolas"/>
          <w:color w:val="000000"/>
          <w:sz w:val="19"/>
          <w:szCs w:val="19"/>
          <w:lang w:bidi="ar-SA"/>
        </w:rPr>
        <w:pPrChange w:id="828" w:author="Ta Huong" w:date="2020-07-01T14:57:00Z">
          <w:pPr>
            <w:autoSpaceDE w:val="0"/>
            <w:autoSpaceDN w:val="0"/>
            <w:adjustRightInd w:val="0"/>
            <w:spacing w:after="0" w:line="240" w:lineRule="auto"/>
          </w:pPr>
        </w:pPrChange>
      </w:pPr>
      <w:ins w:id="829" w:author="Ta Huong" w:date="2020-07-01T14:56: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true</w:t>
        </w:r>
        <w:r>
          <w:rPr>
            <w:rFonts w:ascii="Consolas" w:hAnsi="Consolas" w:cs="Consolas"/>
            <w:color w:val="000000"/>
            <w:sz w:val="19"/>
            <w:szCs w:val="19"/>
            <w:lang w:bidi="ar-SA"/>
          </w:rPr>
          <w:t>;</w:t>
        </w:r>
      </w:ins>
    </w:p>
    <w:p w14:paraId="3F147E75" w14:textId="77777777" w:rsidR="009D154F" w:rsidRDefault="009D154F">
      <w:pPr>
        <w:tabs>
          <w:tab w:val="left" w:pos="90"/>
        </w:tabs>
        <w:autoSpaceDE w:val="0"/>
        <w:autoSpaceDN w:val="0"/>
        <w:adjustRightInd w:val="0"/>
        <w:spacing w:after="0" w:line="240" w:lineRule="auto"/>
        <w:ind w:left="1350" w:hanging="630"/>
        <w:rPr>
          <w:ins w:id="830" w:author="Ta Huong" w:date="2020-07-01T14:56:00Z"/>
          <w:rFonts w:ascii="Consolas" w:hAnsi="Consolas" w:cs="Consolas"/>
          <w:color w:val="000000"/>
          <w:sz w:val="19"/>
          <w:szCs w:val="19"/>
          <w:lang w:bidi="ar-SA"/>
        </w:rPr>
        <w:pPrChange w:id="831" w:author="Ta Huong" w:date="2020-07-01T14:57:00Z">
          <w:pPr>
            <w:autoSpaceDE w:val="0"/>
            <w:autoSpaceDN w:val="0"/>
            <w:adjustRightInd w:val="0"/>
            <w:spacing w:after="0" w:line="240" w:lineRule="auto"/>
          </w:pPr>
        </w:pPrChange>
      </w:pPr>
      <w:ins w:id="832" w:author="Ta Huong" w:date="2020-07-01T14:56:00Z">
        <w:r>
          <w:rPr>
            <w:rFonts w:ascii="Consolas" w:hAnsi="Consolas" w:cs="Consolas"/>
            <w:color w:val="000000"/>
            <w:sz w:val="19"/>
            <w:szCs w:val="19"/>
            <w:lang w:bidi="ar-SA"/>
          </w:rPr>
          <w:t xml:space="preserve">            }</w:t>
        </w:r>
      </w:ins>
    </w:p>
    <w:p w14:paraId="10441B9C" w14:textId="77777777" w:rsidR="009D154F" w:rsidRDefault="009D154F">
      <w:pPr>
        <w:tabs>
          <w:tab w:val="left" w:pos="90"/>
        </w:tabs>
        <w:autoSpaceDE w:val="0"/>
        <w:autoSpaceDN w:val="0"/>
        <w:adjustRightInd w:val="0"/>
        <w:spacing w:after="0" w:line="240" w:lineRule="auto"/>
        <w:ind w:left="1350" w:hanging="630"/>
        <w:rPr>
          <w:ins w:id="833" w:author="Ta Huong" w:date="2020-07-01T14:56:00Z"/>
          <w:rFonts w:ascii="Consolas" w:hAnsi="Consolas" w:cs="Consolas"/>
          <w:color w:val="000000"/>
          <w:sz w:val="19"/>
          <w:szCs w:val="19"/>
          <w:lang w:bidi="ar-SA"/>
        </w:rPr>
        <w:pPrChange w:id="834" w:author="Ta Huong" w:date="2020-07-01T14:57:00Z">
          <w:pPr>
            <w:autoSpaceDE w:val="0"/>
            <w:autoSpaceDN w:val="0"/>
            <w:adjustRightInd w:val="0"/>
            <w:spacing w:after="0" w:line="240" w:lineRule="auto"/>
          </w:pPr>
        </w:pPrChange>
      </w:pPr>
      <w:ins w:id="835"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catch</w:t>
        </w:r>
      </w:ins>
    </w:p>
    <w:p w14:paraId="1FE3DFA1" w14:textId="77777777" w:rsidR="009D154F" w:rsidRDefault="009D154F">
      <w:pPr>
        <w:tabs>
          <w:tab w:val="left" w:pos="90"/>
        </w:tabs>
        <w:autoSpaceDE w:val="0"/>
        <w:autoSpaceDN w:val="0"/>
        <w:adjustRightInd w:val="0"/>
        <w:spacing w:after="0" w:line="240" w:lineRule="auto"/>
        <w:ind w:left="1350" w:hanging="630"/>
        <w:rPr>
          <w:ins w:id="836" w:author="Ta Huong" w:date="2020-07-01T14:56:00Z"/>
          <w:rFonts w:ascii="Consolas" w:hAnsi="Consolas" w:cs="Consolas"/>
          <w:color w:val="000000"/>
          <w:sz w:val="19"/>
          <w:szCs w:val="19"/>
          <w:lang w:bidi="ar-SA"/>
        </w:rPr>
        <w:pPrChange w:id="837" w:author="Ta Huong" w:date="2020-07-01T14:57:00Z">
          <w:pPr>
            <w:autoSpaceDE w:val="0"/>
            <w:autoSpaceDN w:val="0"/>
            <w:adjustRightInd w:val="0"/>
            <w:spacing w:after="0" w:line="240" w:lineRule="auto"/>
          </w:pPr>
        </w:pPrChange>
      </w:pPr>
      <w:ins w:id="838" w:author="Ta Huong" w:date="2020-07-01T14:56:00Z">
        <w:r>
          <w:rPr>
            <w:rFonts w:ascii="Consolas" w:hAnsi="Consolas" w:cs="Consolas"/>
            <w:color w:val="000000"/>
            <w:sz w:val="19"/>
            <w:szCs w:val="19"/>
            <w:lang w:bidi="ar-SA"/>
          </w:rPr>
          <w:t xml:space="preserve">            {                </w:t>
        </w:r>
      </w:ins>
    </w:p>
    <w:p w14:paraId="0406E08F" w14:textId="77777777" w:rsidR="009D154F" w:rsidRDefault="009D154F">
      <w:pPr>
        <w:tabs>
          <w:tab w:val="left" w:pos="90"/>
        </w:tabs>
        <w:autoSpaceDE w:val="0"/>
        <w:autoSpaceDN w:val="0"/>
        <w:adjustRightInd w:val="0"/>
        <w:spacing w:after="0" w:line="240" w:lineRule="auto"/>
        <w:ind w:left="1350" w:hanging="630"/>
        <w:rPr>
          <w:ins w:id="839" w:author="Ta Huong" w:date="2020-07-01T14:56:00Z"/>
          <w:rFonts w:ascii="Consolas" w:hAnsi="Consolas" w:cs="Consolas"/>
          <w:color w:val="000000"/>
          <w:sz w:val="19"/>
          <w:szCs w:val="19"/>
          <w:lang w:bidi="ar-SA"/>
        </w:rPr>
        <w:pPrChange w:id="840" w:author="Ta Huong" w:date="2020-07-01T14:57:00Z">
          <w:pPr>
            <w:autoSpaceDE w:val="0"/>
            <w:autoSpaceDN w:val="0"/>
            <w:adjustRightInd w:val="0"/>
            <w:spacing w:after="0" w:line="240" w:lineRule="auto"/>
          </w:pPr>
        </w:pPrChange>
      </w:pPr>
      <w:ins w:id="841" w:author="Ta Huong" w:date="2020-07-01T14:56: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false</w:t>
        </w:r>
        <w:r>
          <w:rPr>
            <w:rFonts w:ascii="Consolas" w:hAnsi="Consolas" w:cs="Consolas"/>
            <w:color w:val="000000"/>
            <w:sz w:val="19"/>
            <w:szCs w:val="19"/>
            <w:lang w:bidi="ar-SA"/>
          </w:rPr>
          <w:t>;</w:t>
        </w:r>
      </w:ins>
    </w:p>
    <w:p w14:paraId="16E182DA" w14:textId="77777777" w:rsidR="009D154F" w:rsidRDefault="009D154F">
      <w:pPr>
        <w:tabs>
          <w:tab w:val="left" w:pos="90"/>
        </w:tabs>
        <w:autoSpaceDE w:val="0"/>
        <w:autoSpaceDN w:val="0"/>
        <w:adjustRightInd w:val="0"/>
        <w:spacing w:after="0" w:line="240" w:lineRule="auto"/>
        <w:ind w:left="1350" w:hanging="630"/>
        <w:rPr>
          <w:ins w:id="842" w:author="Ta Huong" w:date="2020-07-01T14:56:00Z"/>
          <w:rFonts w:ascii="Consolas" w:hAnsi="Consolas" w:cs="Consolas"/>
          <w:color w:val="000000"/>
          <w:sz w:val="19"/>
          <w:szCs w:val="19"/>
          <w:lang w:bidi="ar-SA"/>
        </w:rPr>
        <w:pPrChange w:id="843" w:author="Ta Huong" w:date="2020-07-01T14:57:00Z">
          <w:pPr>
            <w:autoSpaceDE w:val="0"/>
            <w:autoSpaceDN w:val="0"/>
            <w:adjustRightInd w:val="0"/>
            <w:spacing w:after="0" w:line="240" w:lineRule="auto"/>
          </w:pPr>
        </w:pPrChange>
      </w:pPr>
      <w:ins w:id="844" w:author="Ta Huong" w:date="2020-07-01T14:56:00Z">
        <w:r>
          <w:rPr>
            <w:rFonts w:ascii="Consolas" w:hAnsi="Consolas" w:cs="Consolas"/>
            <w:color w:val="000000"/>
            <w:sz w:val="19"/>
            <w:szCs w:val="19"/>
            <w:lang w:bidi="ar-SA"/>
          </w:rPr>
          <w:t xml:space="preserve">            }</w:t>
        </w:r>
      </w:ins>
    </w:p>
    <w:p w14:paraId="6465A1CF" w14:textId="77777777" w:rsidR="009D154F" w:rsidRDefault="009D154F">
      <w:pPr>
        <w:tabs>
          <w:tab w:val="left" w:pos="90"/>
        </w:tabs>
        <w:autoSpaceDE w:val="0"/>
        <w:autoSpaceDN w:val="0"/>
        <w:adjustRightInd w:val="0"/>
        <w:spacing w:after="0" w:line="240" w:lineRule="auto"/>
        <w:ind w:left="1350" w:hanging="630"/>
        <w:rPr>
          <w:ins w:id="845" w:author="Ta Huong" w:date="2020-07-01T14:56:00Z"/>
          <w:rFonts w:ascii="Consolas" w:hAnsi="Consolas" w:cs="Consolas"/>
          <w:color w:val="000000"/>
          <w:sz w:val="19"/>
          <w:szCs w:val="19"/>
          <w:lang w:bidi="ar-SA"/>
        </w:rPr>
        <w:pPrChange w:id="846" w:author="Ta Huong" w:date="2020-07-01T14:57:00Z">
          <w:pPr>
            <w:autoSpaceDE w:val="0"/>
            <w:autoSpaceDN w:val="0"/>
            <w:adjustRightInd w:val="0"/>
            <w:spacing w:after="0" w:line="240" w:lineRule="auto"/>
          </w:pPr>
        </w:pPrChange>
      </w:pPr>
      <w:ins w:id="847"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finally</w:t>
        </w:r>
      </w:ins>
    </w:p>
    <w:p w14:paraId="29FD8061" w14:textId="77777777" w:rsidR="009D154F" w:rsidRDefault="009D154F">
      <w:pPr>
        <w:tabs>
          <w:tab w:val="left" w:pos="90"/>
        </w:tabs>
        <w:autoSpaceDE w:val="0"/>
        <w:autoSpaceDN w:val="0"/>
        <w:adjustRightInd w:val="0"/>
        <w:spacing w:after="0" w:line="240" w:lineRule="auto"/>
        <w:ind w:left="1350" w:hanging="630"/>
        <w:rPr>
          <w:ins w:id="848" w:author="Ta Huong" w:date="2020-07-01T14:56:00Z"/>
          <w:rFonts w:ascii="Consolas" w:hAnsi="Consolas" w:cs="Consolas"/>
          <w:color w:val="000000"/>
          <w:sz w:val="19"/>
          <w:szCs w:val="19"/>
          <w:lang w:bidi="ar-SA"/>
        </w:rPr>
        <w:pPrChange w:id="849" w:author="Ta Huong" w:date="2020-07-01T14:57:00Z">
          <w:pPr>
            <w:autoSpaceDE w:val="0"/>
            <w:autoSpaceDN w:val="0"/>
            <w:adjustRightInd w:val="0"/>
            <w:spacing w:after="0" w:line="240" w:lineRule="auto"/>
          </w:pPr>
        </w:pPrChange>
      </w:pPr>
      <w:ins w:id="850" w:author="Ta Huong" w:date="2020-07-01T14:56:00Z">
        <w:r>
          <w:rPr>
            <w:rFonts w:ascii="Consolas" w:hAnsi="Consolas" w:cs="Consolas"/>
            <w:color w:val="000000"/>
            <w:sz w:val="19"/>
            <w:szCs w:val="19"/>
            <w:lang w:bidi="ar-SA"/>
          </w:rPr>
          <w:t xml:space="preserve">            {</w:t>
        </w:r>
      </w:ins>
    </w:p>
    <w:p w14:paraId="7D32DE94" w14:textId="77777777" w:rsidR="009D154F" w:rsidRDefault="009D154F">
      <w:pPr>
        <w:tabs>
          <w:tab w:val="left" w:pos="90"/>
        </w:tabs>
        <w:autoSpaceDE w:val="0"/>
        <w:autoSpaceDN w:val="0"/>
        <w:adjustRightInd w:val="0"/>
        <w:spacing w:after="0" w:line="240" w:lineRule="auto"/>
        <w:ind w:left="1350" w:hanging="630"/>
        <w:rPr>
          <w:ins w:id="851" w:author="Ta Huong" w:date="2020-07-01T14:56:00Z"/>
          <w:rFonts w:ascii="Consolas" w:hAnsi="Consolas" w:cs="Consolas"/>
          <w:color w:val="000000"/>
          <w:sz w:val="19"/>
          <w:szCs w:val="19"/>
          <w:lang w:bidi="ar-SA"/>
        </w:rPr>
        <w:pPrChange w:id="852" w:author="Ta Huong" w:date="2020-07-01T14:57:00Z">
          <w:pPr>
            <w:autoSpaceDE w:val="0"/>
            <w:autoSpaceDN w:val="0"/>
            <w:adjustRightInd w:val="0"/>
            <w:spacing w:after="0" w:line="240" w:lineRule="auto"/>
          </w:pPr>
        </w:pPrChange>
      </w:pPr>
      <w:ins w:id="853"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connection.Close</w:t>
        </w:r>
        <w:proofErr w:type="gramEnd"/>
        <w:r>
          <w:rPr>
            <w:rFonts w:ascii="Consolas" w:hAnsi="Consolas" w:cs="Consolas"/>
            <w:color w:val="000000"/>
            <w:sz w:val="19"/>
            <w:szCs w:val="19"/>
            <w:lang w:bidi="ar-SA"/>
          </w:rPr>
          <w:t>();</w:t>
        </w:r>
      </w:ins>
    </w:p>
    <w:p w14:paraId="2391CFB3" w14:textId="77777777" w:rsidR="009D154F" w:rsidRDefault="009D154F">
      <w:pPr>
        <w:tabs>
          <w:tab w:val="left" w:pos="90"/>
        </w:tabs>
        <w:autoSpaceDE w:val="0"/>
        <w:autoSpaceDN w:val="0"/>
        <w:adjustRightInd w:val="0"/>
        <w:spacing w:after="0" w:line="240" w:lineRule="auto"/>
        <w:ind w:left="1350" w:hanging="630"/>
        <w:rPr>
          <w:ins w:id="854" w:author="Ta Huong" w:date="2020-07-01T14:56:00Z"/>
          <w:rFonts w:ascii="Consolas" w:hAnsi="Consolas" w:cs="Consolas"/>
          <w:color w:val="000000"/>
          <w:sz w:val="19"/>
          <w:szCs w:val="19"/>
          <w:lang w:bidi="ar-SA"/>
        </w:rPr>
        <w:pPrChange w:id="855" w:author="Ta Huong" w:date="2020-07-01T14:57:00Z">
          <w:pPr>
            <w:autoSpaceDE w:val="0"/>
            <w:autoSpaceDN w:val="0"/>
            <w:adjustRightInd w:val="0"/>
            <w:spacing w:after="0" w:line="240" w:lineRule="auto"/>
          </w:pPr>
        </w:pPrChange>
      </w:pPr>
      <w:ins w:id="856" w:author="Ta Huong" w:date="2020-07-01T14:56:00Z">
        <w:r>
          <w:rPr>
            <w:rFonts w:ascii="Consolas" w:hAnsi="Consolas" w:cs="Consolas"/>
            <w:color w:val="000000"/>
            <w:sz w:val="19"/>
            <w:szCs w:val="19"/>
            <w:lang w:bidi="ar-SA"/>
          </w:rPr>
          <w:lastRenderedPageBreak/>
          <w:t xml:space="preserve">            }</w:t>
        </w:r>
      </w:ins>
    </w:p>
    <w:p w14:paraId="2BD9CA4A" w14:textId="77777777" w:rsidR="009D154F" w:rsidRDefault="009D154F">
      <w:pPr>
        <w:tabs>
          <w:tab w:val="left" w:pos="90"/>
        </w:tabs>
        <w:autoSpaceDE w:val="0"/>
        <w:autoSpaceDN w:val="0"/>
        <w:adjustRightInd w:val="0"/>
        <w:spacing w:after="0" w:line="240" w:lineRule="auto"/>
        <w:ind w:left="1350" w:hanging="630"/>
        <w:rPr>
          <w:ins w:id="857" w:author="Ta Huong" w:date="2020-07-01T14:56:00Z"/>
          <w:rFonts w:ascii="Consolas" w:hAnsi="Consolas" w:cs="Consolas"/>
          <w:color w:val="000000"/>
          <w:sz w:val="19"/>
          <w:szCs w:val="19"/>
          <w:lang w:bidi="ar-SA"/>
        </w:rPr>
        <w:pPrChange w:id="858" w:author="Ta Huong" w:date="2020-07-01T14:57:00Z">
          <w:pPr>
            <w:autoSpaceDE w:val="0"/>
            <w:autoSpaceDN w:val="0"/>
            <w:adjustRightInd w:val="0"/>
            <w:spacing w:after="0" w:line="240" w:lineRule="auto"/>
          </w:pPr>
        </w:pPrChange>
      </w:pPr>
    </w:p>
    <w:p w14:paraId="5D323E91" w14:textId="77777777" w:rsidR="009D154F" w:rsidRDefault="009D154F">
      <w:pPr>
        <w:tabs>
          <w:tab w:val="left" w:pos="90"/>
        </w:tabs>
        <w:autoSpaceDE w:val="0"/>
        <w:autoSpaceDN w:val="0"/>
        <w:adjustRightInd w:val="0"/>
        <w:spacing w:after="0" w:line="240" w:lineRule="auto"/>
        <w:ind w:left="1350" w:hanging="630"/>
        <w:rPr>
          <w:ins w:id="859" w:author="Ta Huong" w:date="2020-07-01T14:56:00Z"/>
          <w:rFonts w:ascii="Consolas" w:hAnsi="Consolas" w:cs="Consolas"/>
          <w:color w:val="000000"/>
          <w:sz w:val="19"/>
          <w:szCs w:val="19"/>
          <w:lang w:bidi="ar-SA"/>
        </w:rPr>
        <w:pPrChange w:id="860" w:author="Ta Huong" w:date="2020-07-01T14:57:00Z">
          <w:pPr>
            <w:autoSpaceDE w:val="0"/>
            <w:autoSpaceDN w:val="0"/>
            <w:adjustRightInd w:val="0"/>
            <w:spacing w:after="0" w:line="240" w:lineRule="auto"/>
          </w:pPr>
        </w:pPrChange>
      </w:pPr>
      <w:ins w:id="861"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canExecute;</w:t>
        </w:r>
      </w:ins>
    </w:p>
    <w:p w14:paraId="6B9717AA" w14:textId="77777777" w:rsidR="009D154F" w:rsidRDefault="009D154F">
      <w:pPr>
        <w:tabs>
          <w:tab w:val="left" w:pos="90"/>
        </w:tabs>
        <w:autoSpaceDE w:val="0"/>
        <w:autoSpaceDN w:val="0"/>
        <w:adjustRightInd w:val="0"/>
        <w:spacing w:after="0" w:line="240" w:lineRule="auto"/>
        <w:ind w:left="1350" w:hanging="630"/>
        <w:rPr>
          <w:ins w:id="862" w:author="Ta Huong" w:date="2020-07-01T14:56:00Z"/>
          <w:rFonts w:ascii="Consolas" w:hAnsi="Consolas" w:cs="Consolas"/>
          <w:color w:val="000000"/>
          <w:sz w:val="19"/>
          <w:szCs w:val="19"/>
          <w:lang w:bidi="ar-SA"/>
        </w:rPr>
        <w:pPrChange w:id="863" w:author="Ta Huong" w:date="2020-07-01T14:57:00Z">
          <w:pPr>
            <w:autoSpaceDE w:val="0"/>
            <w:autoSpaceDN w:val="0"/>
            <w:adjustRightInd w:val="0"/>
            <w:spacing w:after="0" w:line="240" w:lineRule="auto"/>
          </w:pPr>
        </w:pPrChange>
      </w:pPr>
      <w:ins w:id="864" w:author="Ta Huong" w:date="2020-07-01T14:56:00Z">
        <w:r>
          <w:rPr>
            <w:rFonts w:ascii="Consolas" w:hAnsi="Consolas" w:cs="Consolas"/>
            <w:color w:val="000000"/>
            <w:sz w:val="19"/>
            <w:szCs w:val="19"/>
            <w:lang w:bidi="ar-SA"/>
          </w:rPr>
          <w:t xml:space="preserve">        }</w:t>
        </w:r>
      </w:ins>
    </w:p>
    <w:p w14:paraId="1E73D08B" w14:textId="77777777" w:rsidR="009D154F" w:rsidRDefault="009D154F">
      <w:pPr>
        <w:tabs>
          <w:tab w:val="left" w:pos="90"/>
        </w:tabs>
        <w:autoSpaceDE w:val="0"/>
        <w:autoSpaceDN w:val="0"/>
        <w:adjustRightInd w:val="0"/>
        <w:spacing w:after="0" w:line="240" w:lineRule="auto"/>
        <w:ind w:left="1350" w:hanging="630"/>
        <w:rPr>
          <w:ins w:id="865" w:author="Ta Huong" w:date="2020-07-01T14:56:00Z"/>
          <w:rFonts w:ascii="Consolas" w:hAnsi="Consolas" w:cs="Consolas"/>
          <w:color w:val="000000"/>
          <w:sz w:val="19"/>
          <w:szCs w:val="19"/>
          <w:lang w:bidi="ar-SA"/>
        </w:rPr>
        <w:pPrChange w:id="866" w:author="Ta Huong" w:date="2020-07-01T14:57:00Z">
          <w:pPr>
            <w:autoSpaceDE w:val="0"/>
            <w:autoSpaceDN w:val="0"/>
            <w:adjustRightInd w:val="0"/>
            <w:spacing w:after="0" w:line="240" w:lineRule="auto"/>
          </w:pPr>
        </w:pPrChange>
      </w:pPr>
    </w:p>
    <w:p w14:paraId="5C141AAB" w14:textId="77777777" w:rsidR="009D154F" w:rsidRDefault="009D154F">
      <w:pPr>
        <w:tabs>
          <w:tab w:val="left" w:pos="90"/>
        </w:tabs>
        <w:autoSpaceDE w:val="0"/>
        <w:autoSpaceDN w:val="0"/>
        <w:adjustRightInd w:val="0"/>
        <w:spacing w:after="0" w:line="240" w:lineRule="auto"/>
        <w:ind w:left="1350" w:hanging="630"/>
        <w:rPr>
          <w:ins w:id="867" w:author="Ta Huong" w:date="2020-07-01T14:56:00Z"/>
          <w:rFonts w:ascii="Consolas" w:hAnsi="Consolas" w:cs="Consolas"/>
          <w:color w:val="000000"/>
          <w:sz w:val="19"/>
          <w:szCs w:val="19"/>
          <w:lang w:bidi="ar-SA"/>
        </w:rPr>
        <w:pPrChange w:id="868" w:author="Ta Huong" w:date="2020-07-01T14:57:00Z">
          <w:pPr>
            <w:autoSpaceDE w:val="0"/>
            <w:autoSpaceDN w:val="0"/>
            <w:adjustRightInd w:val="0"/>
            <w:spacing w:after="0" w:line="240" w:lineRule="auto"/>
          </w:pPr>
        </w:pPrChange>
      </w:pPr>
      <w:ins w:id="869"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myExecuteReader(</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CommandType type, </w:t>
        </w:r>
        <w:r>
          <w:rPr>
            <w:rFonts w:ascii="Consolas" w:hAnsi="Consolas" w:cs="Consolas"/>
            <w:color w:val="0000FF"/>
            <w:sz w:val="19"/>
            <w:szCs w:val="19"/>
            <w:lang w:bidi="ar-SA"/>
          </w:rPr>
          <w:t>ref</w:t>
        </w:r>
        <w:r>
          <w:rPr>
            <w:rFonts w:ascii="Consolas" w:hAnsi="Consolas" w:cs="Consolas"/>
            <w:color w:val="000000"/>
            <w:sz w:val="19"/>
            <w:szCs w:val="19"/>
            <w:lang w:bidi="ar-SA"/>
          </w:rPr>
          <w:t xml:space="preserve"> List&lt;Lop&gt; lops)</w:t>
        </w:r>
      </w:ins>
    </w:p>
    <w:p w14:paraId="0A4FF87A" w14:textId="77777777" w:rsidR="009D154F" w:rsidRDefault="009D154F">
      <w:pPr>
        <w:tabs>
          <w:tab w:val="left" w:pos="90"/>
        </w:tabs>
        <w:autoSpaceDE w:val="0"/>
        <w:autoSpaceDN w:val="0"/>
        <w:adjustRightInd w:val="0"/>
        <w:spacing w:after="0" w:line="240" w:lineRule="auto"/>
        <w:ind w:left="1350" w:hanging="630"/>
        <w:rPr>
          <w:ins w:id="870" w:author="Ta Huong" w:date="2020-07-01T14:56:00Z"/>
          <w:rFonts w:ascii="Consolas" w:hAnsi="Consolas" w:cs="Consolas"/>
          <w:color w:val="000000"/>
          <w:sz w:val="19"/>
          <w:szCs w:val="19"/>
          <w:lang w:bidi="ar-SA"/>
        </w:rPr>
        <w:pPrChange w:id="871" w:author="Ta Huong" w:date="2020-07-01T14:57:00Z">
          <w:pPr>
            <w:autoSpaceDE w:val="0"/>
            <w:autoSpaceDN w:val="0"/>
            <w:adjustRightInd w:val="0"/>
            <w:spacing w:after="0" w:line="240" w:lineRule="auto"/>
          </w:pPr>
        </w:pPrChange>
      </w:pPr>
      <w:ins w:id="872" w:author="Ta Huong" w:date="2020-07-01T14:56:00Z">
        <w:r>
          <w:rPr>
            <w:rFonts w:ascii="Consolas" w:hAnsi="Consolas" w:cs="Consolas"/>
            <w:color w:val="000000"/>
            <w:sz w:val="19"/>
            <w:szCs w:val="19"/>
            <w:lang w:bidi="ar-SA"/>
          </w:rPr>
          <w:t xml:space="preserve">        {</w:t>
        </w:r>
      </w:ins>
    </w:p>
    <w:p w14:paraId="38FC1871" w14:textId="77777777" w:rsidR="009D154F" w:rsidRDefault="009D154F">
      <w:pPr>
        <w:tabs>
          <w:tab w:val="left" w:pos="90"/>
        </w:tabs>
        <w:autoSpaceDE w:val="0"/>
        <w:autoSpaceDN w:val="0"/>
        <w:adjustRightInd w:val="0"/>
        <w:spacing w:after="0" w:line="240" w:lineRule="auto"/>
        <w:ind w:left="1350" w:hanging="630"/>
        <w:rPr>
          <w:ins w:id="873" w:author="Ta Huong" w:date="2020-07-01T14:56:00Z"/>
          <w:rFonts w:ascii="Consolas" w:hAnsi="Consolas" w:cs="Consolas"/>
          <w:color w:val="000000"/>
          <w:sz w:val="19"/>
          <w:szCs w:val="19"/>
          <w:lang w:bidi="ar-SA"/>
        </w:rPr>
        <w:pPrChange w:id="874" w:author="Ta Huong" w:date="2020-07-01T14:57:00Z">
          <w:pPr>
            <w:autoSpaceDE w:val="0"/>
            <w:autoSpaceDN w:val="0"/>
            <w:adjustRightInd w:val="0"/>
            <w:spacing w:after="0" w:line="240" w:lineRule="auto"/>
          </w:pPr>
        </w:pPrChange>
      </w:pPr>
      <w:ins w:id="875"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canExecute;</w:t>
        </w:r>
      </w:ins>
    </w:p>
    <w:p w14:paraId="3A4282C4" w14:textId="77777777" w:rsidR="009D154F" w:rsidRDefault="009D154F">
      <w:pPr>
        <w:tabs>
          <w:tab w:val="left" w:pos="90"/>
        </w:tabs>
        <w:autoSpaceDE w:val="0"/>
        <w:autoSpaceDN w:val="0"/>
        <w:adjustRightInd w:val="0"/>
        <w:spacing w:after="0" w:line="240" w:lineRule="auto"/>
        <w:ind w:left="1350" w:hanging="630"/>
        <w:rPr>
          <w:ins w:id="876" w:author="Ta Huong" w:date="2020-07-01T14:56:00Z"/>
          <w:rFonts w:ascii="Consolas" w:hAnsi="Consolas" w:cs="Consolas"/>
          <w:color w:val="000000"/>
          <w:sz w:val="19"/>
          <w:szCs w:val="19"/>
          <w:lang w:bidi="ar-SA"/>
        </w:rPr>
        <w:pPrChange w:id="877" w:author="Ta Huong" w:date="2020-07-01T14:57:00Z">
          <w:pPr>
            <w:autoSpaceDE w:val="0"/>
            <w:autoSpaceDN w:val="0"/>
            <w:adjustRightInd w:val="0"/>
            <w:spacing w:after="0" w:line="240" w:lineRule="auto"/>
          </w:pPr>
        </w:pPrChange>
      </w:pPr>
    </w:p>
    <w:p w14:paraId="249F5945" w14:textId="77777777" w:rsidR="009D154F" w:rsidRDefault="009D154F">
      <w:pPr>
        <w:tabs>
          <w:tab w:val="left" w:pos="90"/>
        </w:tabs>
        <w:autoSpaceDE w:val="0"/>
        <w:autoSpaceDN w:val="0"/>
        <w:adjustRightInd w:val="0"/>
        <w:spacing w:after="0" w:line="240" w:lineRule="auto"/>
        <w:ind w:left="1350" w:hanging="630"/>
        <w:rPr>
          <w:ins w:id="878" w:author="Ta Huong" w:date="2020-07-01T14:56:00Z"/>
          <w:rFonts w:ascii="Consolas" w:hAnsi="Consolas" w:cs="Consolas"/>
          <w:color w:val="000000"/>
          <w:sz w:val="19"/>
          <w:szCs w:val="19"/>
          <w:lang w:bidi="ar-SA"/>
        </w:rPr>
        <w:pPrChange w:id="879" w:author="Ta Huong" w:date="2020-07-01T14:57:00Z">
          <w:pPr>
            <w:autoSpaceDE w:val="0"/>
            <w:autoSpaceDN w:val="0"/>
            <w:adjustRightInd w:val="0"/>
            <w:spacing w:after="0" w:line="240" w:lineRule="auto"/>
          </w:pPr>
        </w:pPrChange>
      </w:pPr>
      <w:ins w:id="880"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if</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connection.State</w:t>
        </w:r>
        <w:proofErr w:type="gramEnd"/>
        <w:r>
          <w:rPr>
            <w:rFonts w:ascii="Consolas" w:hAnsi="Consolas" w:cs="Consolas"/>
            <w:color w:val="000000"/>
            <w:sz w:val="19"/>
            <w:szCs w:val="19"/>
            <w:lang w:bidi="ar-SA"/>
          </w:rPr>
          <w:t xml:space="preserve"> == ConnectionState.Open)</w:t>
        </w:r>
      </w:ins>
    </w:p>
    <w:p w14:paraId="10306B29" w14:textId="77777777" w:rsidR="009D154F" w:rsidRDefault="009D154F">
      <w:pPr>
        <w:tabs>
          <w:tab w:val="left" w:pos="90"/>
        </w:tabs>
        <w:autoSpaceDE w:val="0"/>
        <w:autoSpaceDN w:val="0"/>
        <w:adjustRightInd w:val="0"/>
        <w:spacing w:after="0" w:line="240" w:lineRule="auto"/>
        <w:ind w:left="1350" w:hanging="630"/>
        <w:rPr>
          <w:ins w:id="881" w:author="Ta Huong" w:date="2020-07-01T14:56:00Z"/>
          <w:rFonts w:ascii="Consolas" w:hAnsi="Consolas" w:cs="Consolas"/>
          <w:color w:val="000000"/>
          <w:sz w:val="19"/>
          <w:szCs w:val="19"/>
          <w:lang w:bidi="ar-SA"/>
        </w:rPr>
        <w:pPrChange w:id="882" w:author="Ta Huong" w:date="2020-07-01T14:57:00Z">
          <w:pPr>
            <w:autoSpaceDE w:val="0"/>
            <w:autoSpaceDN w:val="0"/>
            <w:adjustRightInd w:val="0"/>
            <w:spacing w:after="0" w:line="240" w:lineRule="auto"/>
          </w:pPr>
        </w:pPrChange>
      </w:pPr>
      <w:ins w:id="883"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connection.Close</w:t>
        </w:r>
        <w:proofErr w:type="gramEnd"/>
        <w:r>
          <w:rPr>
            <w:rFonts w:ascii="Consolas" w:hAnsi="Consolas" w:cs="Consolas"/>
            <w:color w:val="000000"/>
            <w:sz w:val="19"/>
            <w:szCs w:val="19"/>
            <w:lang w:bidi="ar-SA"/>
          </w:rPr>
          <w:t>();</w:t>
        </w:r>
      </w:ins>
    </w:p>
    <w:p w14:paraId="2C8BB520" w14:textId="77777777" w:rsidR="009D154F" w:rsidRDefault="009D154F">
      <w:pPr>
        <w:tabs>
          <w:tab w:val="left" w:pos="90"/>
        </w:tabs>
        <w:autoSpaceDE w:val="0"/>
        <w:autoSpaceDN w:val="0"/>
        <w:adjustRightInd w:val="0"/>
        <w:spacing w:after="0" w:line="240" w:lineRule="auto"/>
        <w:ind w:left="1350" w:hanging="630"/>
        <w:rPr>
          <w:ins w:id="884" w:author="Ta Huong" w:date="2020-07-01T14:56:00Z"/>
          <w:rFonts w:ascii="Consolas" w:hAnsi="Consolas" w:cs="Consolas"/>
          <w:color w:val="000000"/>
          <w:sz w:val="19"/>
          <w:szCs w:val="19"/>
          <w:lang w:bidi="ar-SA"/>
        </w:rPr>
        <w:pPrChange w:id="885" w:author="Ta Huong" w:date="2020-07-01T14:57:00Z">
          <w:pPr>
            <w:autoSpaceDE w:val="0"/>
            <w:autoSpaceDN w:val="0"/>
            <w:adjustRightInd w:val="0"/>
            <w:spacing w:after="0" w:line="240" w:lineRule="auto"/>
          </w:pPr>
        </w:pPrChange>
      </w:pPr>
      <w:ins w:id="886"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connection.Open</w:t>
        </w:r>
        <w:proofErr w:type="gramEnd"/>
        <w:r>
          <w:rPr>
            <w:rFonts w:ascii="Consolas" w:hAnsi="Consolas" w:cs="Consolas"/>
            <w:color w:val="000000"/>
            <w:sz w:val="19"/>
            <w:szCs w:val="19"/>
            <w:lang w:bidi="ar-SA"/>
          </w:rPr>
          <w:t>();</w:t>
        </w:r>
      </w:ins>
    </w:p>
    <w:p w14:paraId="06B04D11" w14:textId="77777777" w:rsidR="009D154F" w:rsidRDefault="009D154F">
      <w:pPr>
        <w:tabs>
          <w:tab w:val="left" w:pos="90"/>
        </w:tabs>
        <w:autoSpaceDE w:val="0"/>
        <w:autoSpaceDN w:val="0"/>
        <w:adjustRightInd w:val="0"/>
        <w:spacing w:after="0" w:line="240" w:lineRule="auto"/>
        <w:ind w:left="1350" w:hanging="630"/>
        <w:rPr>
          <w:ins w:id="887" w:author="Ta Huong" w:date="2020-07-01T14:56:00Z"/>
          <w:rFonts w:ascii="Consolas" w:hAnsi="Consolas" w:cs="Consolas"/>
          <w:color w:val="000000"/>
          <w:sz w:val="19"/>
          <w:szCs w:val="19"/>
          <w:lang w:bidi="ar-SA"/>
        </w:rPr>
        <w:pPrChange w:id="888" w:author="Ta Huong" w:date="2020-07-01T14:57:00Z">
          <w:pPr>
            <w:autoSpaceDE w:val="0"/>
            <w:autoSpaceDN w:val="0"/>
            <w:adjustRightInd w:val="0"/>
            <w:spacing w:after="0" w:line="240" w:lineRule="auto"/>
          </w:pPr>
        </w:pPrChange>
      </w:pPr>
    </w:p>
    <w:p w14:paraId="348940BF" w14:textId="77777777" w:rsidR="009D154F" w:rsidRDefault="009D154F">
      <w:pPr>
        <w:tabs>
          <w:tab w:val="left" w:pos="90"/>
        </w:tabs>
        <w:autoSpaceDE w:val="0"/>
        <w:autoSpaceDN w:val="0"/>
        <w:adjustRightInd w:val="0"/>
        <w:spacing w:after="0" w:line="240" w:lineRule="auto"/>
        <w:ind w:left="1350" w:hanging="630"/>
        <w:rPr>
          <w:ins w:id="889" w:author="Ta Huong" w:date="2020-07-01T14:56:00Z"/>
          <w:rFonts w:ascii="Consolas" w:hAnsi="Consolas" w:cs="Consolas"/>
          <w:color w:val="000000"/>
          <w:sz w:val="19"/>
          <w:szCs w:val="19"/>
          <w:lang w:bidi="ar-SA"/>
        </w:rPr>
        <w:pPrChange w:id="890" w:author="Ta Huong" w:date="2020-07-01T14:57:00Z">
          <w:pPr>
            <w:autoSpaceDE w:val="0"/>
            <w:autoSpaceDN w:val="0"/>
            <w:adjustRightInd w:val="0"/>
            <w:spacing w:after="0" w:line="240" w:lineRule="auto"/>
          </w:pPr>
        </w:pPrChange>
      </w:pPr>
      <w:ins w:id="891"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command.CommandText</w:t>
        </w:r>
        <w:proofErr w:type="gramEnd"/>
        <w:r>
          <w:rPr>
            <w:rFonts w:ascii="Consolas" w:hAnsi="Consolas" w:cs="Consolas"/>
            <w:color w:val="000000"/>
            <w:sz w:val="19"/>
            <w:szCs w:val="19"/>
            <w:lang w:bidi="ar-SA"/>
          </w:rPr>
          <w:t xml:space="preserve"> = sqlString;</w:t>
        </w:r>
      </w:ins>
    </w:p>
    <w:p w14:paraId="1085A260" w14:textId="77777777" w:rsidR="009D154F" w:rsidRDefault="009D154F">
      <w:pPr>
        <w:tabs>
          <w:tab w:val="left" w:pos="90"/>
        </w:tabs>
        <w:autoSpaceDE w:val="0"/>
        <w:autoSpaceDN w:val="0"/>
        <w:adjustRightInd w:val="0"/>
        <w:spacing w:after="0" w:line="240" w:lineRule="auto"/>
        <w:ind w:left="1350" w:hanging="630"/>
        <w:rPr>
          <w:ins w:id="892" w:author="Ta Huong" w:date="2020-07-01T14:56:00Z"/>
          <w:rFonts w:ascii="Consolas" w:hAnsi="Consolas" w:cs="Consolas"/>
          <w:color w:val="000000"/>
          <w:sz w:val="19"/>
          <w:szCs w:val="19"/>
          <w:lang w:bidi="ar-SA"/>
        </w:rPr>
        <w:pPrChange w:id="893" w:author="Ta Huong" w:date="2020-07-01T14:57:00Z">
          <w:pPr>
            <w:autoSpaceDE w:val="0"/>
            <w:autoSpaceDN w:val="0"/>
            <w:adjustRightInd w:val="0"/>
            <w:spacing w:after="0" w:line="240" w:lineRule="auto"/>
          </w:pPr>
        </w:pPrChange>
      </w:pPr>
      <w:ins w:id="894"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command.CommandType</w:t>
        </w:r>
        <w:proofErr w:type="gramEnd"/>
        <w:r>
          <w:rPr>
            <w:rFonts w:ascii="Consolas" w:hAnsi="Consolas" w:cs="Consolas"/>
            <w:color w:val="000000"/>
            <w:sz w:val="19"/>
            <w:szCs w:val="19"/>
            <w:lang w:bidi="ar-SA"/>
          </w:rPr>
          <w:t xml:space="preserve"> = type;</w:t>
        </w:r>
      </w:ins>
    </w:p>
    <w:p w14:paraId="71B2FF2F" w14:textId="77777777" w:rsidR="009D154F" w:rsidRDefault="009D154F">
      <w:pPr>
        <w:tabs>
          <w:tab w:val="left" w:pos="90"/>
        </w:tabs>
        <w:autoSpaceDE w:val="0"/>
        <w:autoSpaceDN w:val="0"/>
        <w:adjustRightInd w:val="0"/>
        <w:spacing w:after="0" w:line="240" w:lineRule="auto"/>
        <w:ind w:left="1350" w:hanging="630"/>
        <w:rPr>
          <w:ins w:id="895" w:author="Ta Huong" w:date="2020-07-01T14:56:00Z"/>
          <w:rFonts w:ascii="Consolas" w:hAnsi="Consolas" w:cs="Consolas"/>
          <w:color w:val="000000"/>
          <w:sz w:val="19"/>
          <w:szCs w:val="19"/>
          <w:lang w:bidi="ar-SA"/>
        </w:rPr>
        <w:pPrChange w:id="896" w:author="Ta Huong" w:date="2020-07-01T14:57:00Z">
          <w:pPr>
            <w:autoSpaceDE w:val="0"/>
            <w:autoSpaceDN w:val="0"/>
            <w:adjustRightInd w:val="0"/>
            <w:spacing w:after="0" w:line="240" w:lineRule="auto"/>
          </w:pPr>
        </w:pPrChange>
      </w:pPr>
    </w:p>
    <w:p w14:paraId="7AF4A4C2" w14:textId="77777777" w:rsidR="009D154F" w:rsidRDefault="009D154F">
      <w:pPr>
        <w:tabs>
          <w:tab w:val="left" w:pos="90"/>
        </w:tabs>
        <w:autoSpaceDE w:val="0"/>
        <w:autoSpaceDN w:val="0"/>
        <w:adjustRightInd w:val="0"/>
        <w:spacing w:after="0" w:line="240" w:lineRule="auto"/>
        <w:ind w:left="1350" w:hanging="630"/>
        <w:rPr>
          <w:ins w:id="897" w:author="Ta Huong" w:date="2020-07-01T14:56:00Z"/>
          <w:rFonts w:ascii="Consolas" w:hAnsi="Consolas" w:cs="Consolas"/>
          <w:color w:val="000000"/>
          <w:sz w:val="19"/>
          <w:szCs w:val="19"/>
          <w:lang w:bidi="ar-SA"/>
        </w:rPr>
        <w:pPrChange w:id="898" w:author="Ta Huong" w:date="2020-07-01T14:57:00Z">
          <w:pPr>
            <w:autoSpaceDE w:val="0"/>
            <w:autoSpaceDN w:val="0"/>
            <w:adjustRightInd w:val="0"/>
            <w:spacing w:after="0" w:line="240" w:lineRule="auto"/>
          </w:pPr>
        </w:pPrChange>
      </w:pPr>
      <w:ins w:id="899"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try</w:t>
        </w:r>
      </w:ins>
    </w:p>
    <w:p w14:paraId="16619BE4" w14:textId="77777777" w:rsidR="009D154F" w:rsidRDefault="009D154F">
      <w:pPr>
        <w:tabs>
          <w:tab w:val="left" w:pos="90"/>
        </w:tabs>
        <w:autoSpaceDE w:val="0"/>
        <w:autoSpaceDN w:val="0"/>
        <w:adjustRightInd w:val="0"/>
        <w:spacing w:after="0" w:line="240" w:lineRule="auto"/>
        <w:ind w:left="1350" w:hanging="630"/>
        <w:rPr>
          <w:ins w:id="900" w:author="Ta Huong" w:date="2020-07-01T14:56:00Z"/>
          <w:rFonts w:ascii="Consolas" w:hAnsi="Consolas" w:cs="Consolas"/>
          <w:color w:val="000000"/>
          <w:sz w:val="19"/>
          <w:szCs w:val="19"/>
          <w:lang w:bidi="ar-SA"/>
        </w:rPr>
        <w:pPrChange w:id="901" w:author="Ta Huong" w:date="2020-07-01T14:57:00Z">
          <w:pPr>
            <w:autoSpaceDE w:val="0"/>
            <w:autoSpaceDN w:val="0"/>
            <w:adjustRightInd w:val="0"/>
            <w:spacing w:after="0" w:line="240" w:lineRule="auto"/>
          </w:pPr>
        </w:pPrChange>
      </w:pPr>
      <w:ins w:id="902" w:author="Ta Huong" w:date="2020-07-01T14:56:00Z">
        <w:r>
          <w:rPr>
            <w:rFonts w:ascii="Consolas" w:hAnsi="Consolas" w:cs="Consolas"/>
            <w:color w:val="000000"/>
            <w:sz w:val="19"/>
            <w:szCs w:val="19"/>
            <w:lang w:bidi="ar-SA"/>
          </w:rPr>
          <w:t xml:space="preserve">            {</w:t>
        </w:r>
      </w:ins>
    </w:p>
    <w:p w14:paraId="39A64595" w14:textId="77777777" w:rsidR="009D154F" w:rsidRDefault="009D154F">
      <w:pPr>
        <w:tabs>
          <w:tab w:val="left" w:pos="90"/>
        </w:tabs>
        <w:autoSpaceDE w:val="0"/>
        <w:autoSpaceDN w:val="0"/>
        <w:adjustRightInd w:val="0"/>
        <w:spacing w:after="0" w:line="240" w:lineRule="auto"/>
        <w:ind w:left="1350" w:hanging="630"/>
        <w:rPr>
          <w:ins w:id="903" w:author="Ta Huong" w:date="2020-07-01T14:56:00Z"/>
          <w:rFonts w:ascii="Consolas" w:hAnsi="Consolas" w:cs="Consolas"/>
          <w:color w:val="000000"/>
          <w:sz w:val="19"/>
          <w:szCs w:val="19"/>
          <w:lang w:bidi="ar-SA"/>
        </w:rPr>
        <w:pPrChange w:id="904" w:author="Ta Huong" w:date="2020-07-01T14:57:00Z">
          <w:pPr>
            <w:autoSpaceDE w:val="0"/>
            <w:autoSpaceDN w:val="0"/>
            <w:adjustRightInd w:val="0"/>
            <w:spacing w:after="0" w:line="240" w:lineRule="auto"/>
          </w:pPr>
        </w:pPrChange>
      </w:pPr>
      <w:ins w:id="905" w:author="Ta Huong" w:date="2020-07-01T14:56:00Z">
        <w:r>
          <w:rPr>
            <w:rFonts w:ascii="Consolas" w:hAnsi="Consolas" w:cs="Consolas"/>
            <w:color w:val="000000"/>
            <w:sz w:val="19"/>
            <w:szCs w:val="19"/>
            <w:lang w:bidi="ar-SA"/>
          </w:rPr>
          <w:t xml:space="preserve">                SqlDataReader reader = </w:t>
        </w:r>
        <w:proofErr w:type="gramStart"/>
        <w:r>
          <w:rPr>
            <w:rFonts w:ascii="Consolas" w:hAnsi="Consolas" w:cs="Consolas"/>
            <w:color w:val="000000"/>
            <w:sz w:val="19"/>
            <w:szCs w:val="19"/>
            <w:lang w:bidi="ar-SA"/>
          </w:rPr>
          <w:t>command.ExecuteReader</w:t>
        </w:r>
        <w:proofErr w:type="gramEnd"/>
        <w:r>
          <w:rPr>
            <w:rFonts w:ascii="Consolas" w:hAnsi="Consolas" w:cs="Consolas"/>
            <w:color w:val="000000"/>
            <w:sz w:val="19"/>
            <w:szCs w:val="19"/>
            <w:lang w:bidi="ar-SA"/>
          </w:rPr>
          <w:t>();</w:t>
        </w:r>
      </w:ins>
    </w:p>
    <w:p w14:paraId="3AC8311B" w14:textId="77777777" w:rsidR="009D154F" w:rsidRDefault="009D154F">
      <w:pPr>
        <w:tabs>
          <w:tab w:val="left" w:pos="90"/>
        </w:tabs>
        <w:autoSpaceDE w:val="0"/>
        <w:autoSpaceDN w:val="0"/>
        <w:adjustRightInd w:val="0"/>
        <w:spacing w:after="0" w:line="240" w:lineRule="auto"/>
        <w:ind w:left="1350" w:hanging="630"/>
        <w:rPr>
          <w:ins w:id="906" w:author="Ta Huong" w:date="2020-07-01T14:56:00Z"/>
          <w:rFonts w:ascii="Consolas" w:hAnsi="Consolas" w:cs="Consolas"/>
          <w:color w:val="000000"/>
          <w:sz w:val="19"/>
          <w:szCs w:val="19"/>
          <w:lang w:bidi="ar-SA"/>
        </w:rPr>
        <w:pPrChange w:id="907" w:author="Ta Huong" w:date="2020-07-01T14:57:00Z">
          <w:pPr>
            <w:autoSpaceDE w:val="0"/>
            <w:autoSpaceDN w:val="0"/>
            <w:adjustRightInd w:val="0"/>
            <w:spacing w:after="0" w:line="240" w:lineRule="auto"/>
          </w:pPr>
        </w:pPrChange>
      </w:pPr>
    </w:p>
    <w:p w14:paraId="2D10B9B1" w14:textId="77777777" w:rsidR="009D154F" w:rsidRDefault="009D154F">
      <w:pPr>
        <w:tabs>
          <w:tab w:val="left" w:pos="90"/>
        </w:tabs>
        <w:autoSpaceDE w:val="0"/>
        <w:autoSpaceDN w:val="0"/>
        <w:adjustRightInd w:val="0"/>
        <w:spacing w:after="0" w:line="240" w:lineRule="auto"/>
        <w:ind w:left="1350" w:hanging="630"/>
        <w:rPr>
          <w:ins w:id="908" w:author="Ta Huong" w:date="2020-07-01T14:56:00Z"/>
          <w:rFonts w:ascii="Consolas" w:hAnsi="Consolas" w:cs="Consolas"/>
          <w:color w:val="000000"/>
          <w:sz w:val="19"/>
          <w:szCs w:val="19"/>
          <w:lang w:bidi="ar-SA"/>
        </w:rPr>
        <w:pPrChange w:id="909" w:author="Ta Huong" w:date="2020-07-01T14:57:00Z">
          <w:pPr>
            <w:autoSpaceDE w:val="0"/>
            <w:autoSpaceDN w:val="0"/>
            <w:adjustRightInd w:val="0"/>
            <w:spacing w:after="0" w:line="240" w:lineRule="auto"/>
          </w:pPr>
        </w:pPrChange>
      </w:pPr>
      <w:ins w:id="910"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while</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reader.Read</w:t>
        </w:r>
        <w:proofErr w:type="gramEnd"/>
        <w:r>
          <w:rPr>
            <w:rFonts w:ascii="Consolas" w:hAnsi="Consolas" w:cs="Consolas"/>
            <w:color w:val="000000"/>
            <w:sz w:val="19"/>
            <w:szCs w:val="19"/>
            <w:lang w:bidi="ar-SA"/>
          </w:rPr>
          <w:t>())</w:t>
        </w:r>
      </w:ins>
    </w:p>
    <w:p w14:paraId="75B08FD1" w14:textId="77777777" w:rsidR="009D154F" w:rsidRDefault="009D154F">
      <w:pPr>
        <w:tabs>
          <w:tab w:val="left" w:pos="90"/>
        </w:tabs>
        <w:autoSpaceDE w:val="0"/>
        <w:autoSpaceDN w:val="0"/>
        <w:adjustRightInd w:val="0"/>
        <w:spacing w:after="0" w:line="240" w:lineRule="auto"/>
        <w:ind w:left="1350" w:hanging="630"/>
        <w:rPr>
          <w:ins w:id="911" w:author="Ta Huong" w:date="2020-07-01T14:56:00Z"/>
          <w:rFonts w:ascii="Consolas" w:hAnsi="Consolas" w:cs="Consolas"/>
          <w:color w:val="000000"/>
          <w:sz w:val="19"/>
          <w:szCs w:val="19"/>
          <w:lang w:bidi="ar-SA"/>
        </w:rPr>
        <w:pPrChange w:id="912" w:author="Ta Huong" w:date="2020-07-01T14:57:00Z">
          <w:pPr>
            <w:autoSpaceDE w:val="0"/>
            <w:autoSpaceDN w:val="0"/>
            <w:adjustRightInd w:val="0"/>
            <w:spacing w:after="0" w:line="240" w:lineRule="auto"/>
          </w:pPr>
        </w:pPrChange>
      </w:pPr>
      <w:ins w:id="913" w:author="Ta Huong" w:date="2020-07-01T14:56:00Z">
        <w:r>
          <w:rPr>
            <w:rFonts w:ascii="Consolas" w:hAnsi="Consolas" w:cs="Consolas"/>
            <w:color w:val="000000"/>
            <w:sz w:val="19"/>
            <w:szCs w:val="19"/>
            <w:lang w:bidi="ar-SA"/>
          </w:rPr>
          <w:t xml:space="preserve">                {</w:t>
        </w:r>
      </w:ins>
    </w:p>
    <w:p w14:paraId="118A40EF" w14:textId="77777777" w:rsidR="009D154F" w:rsidRDefault="009D154F">
      <w:pPr>
        <w:tabs>
          <w:tab w:val="left" w:pos="90"/>
        </w:tabs>
        <w:autoSpaceDE w:val="0"/>
        <w:autoSpaceDN w:val="0"/>
        <w:adjustRightInd w:val="0"/>
        <w:spacing w:after="0" w:line="240" w:lineRule="auto"/>
        <w:ind w:left="1350" w:hanging="630"/>
        <w:rPr>
          <w:ins w:id="914" w:author="Ta Huong" w:date="2020-07-01T14:56:00Z"/>
          <w:rFonts w:ascii="Consolas" w:hAnsi="Consolas" w:cs="Consolas"/>
          <w:color w:val="000000"/>
          <w:sz w:val="19"/>
          <w:szCs w:val="19"/>
          <w:lang w:bidi="ar-SA"/>
        </w:rPr>
        <w:pPrChange w:id="915" w:author="Ta Huong" w:date="2020-07-01T14:57:00Z">
          <w:pPr>
            <w:autoSpaceDE w:val="0"/>
            <w:autoSpaceDN w:val="0"/>
            <w:adjustRightInd w:val="0"/>
            <w:spacing w:after="0" w:line="240" w:lineRule="auto"/>
          </w:pPr>
        </w:pPrChange>
      </w:pPr>
      <w:ins w:id="916" w:author="Ta Huong" w:date="2020-07-01T14:56:00Z">
        <w:r>
          <w:rPr>
            <w:rFonts w:ascii="Consolas" w:hAnsi="Consolas" w:cs="Consolas"/>
            <w:color w:val="000000"/>
            <w:sz w:val="19"/>
            <w:szCs w:val="19"/>
            <w:lang w:bidi="ar-SA"/>
          </w:rPr>
          <w:t xml:space="preserve">                    Lop lop =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Lop(</w:t>
        </w:r>
        <w:proofErr w:type="gramEnd"/>
        <w:r>
          <w:rPr>
            <w:rFonts w:ascii="Consolas" w:hAnsi="Consolas" w:cs="Consolas"/>
            <w:color w:val="000000"/>
            <w:sz w:val="19"/>
            <w:szCs w:val="19"/>
            <w:lang w:bidi="ar-SA"/>
          </w:rPr>
          <w:t>);</w:t>
        </w:r>
      </w:ins>
    </w:p>
    <w:p w14:paraId="7FE9DBF9" w14:textId="77777777" w:rsidR="009D154F" w:rsidRDefault="009D154F">
      <w:pPr>
        <w:tabs>
          <w:tab w:val="left" w:pos="90"/>
        </w:tabs>
        <w:autoSpaceDE w:val="0"/>
        <w:autoSpaceDN w:val="0"/>
        <w:adjustRightInd w:val="0"/>
        <w:spacing w:after="0" w:line="240" w:lineRule="auto"/>
        <w:ind w:left="1350" w:hanging="630"/>
        <w:rPr>
          <w:ins w:id="917" w:author="Ta Huong" w:date="2020-07-01T14:56:00Z"/>
          <w:rFonts w:ascii="Consolas" w:hAnsi="Consolas" w:cs="Consolas"/>
          <w:color w:val="000000"/>
          <w:sz w:val="19"/>
          <w:szCs w:val="19"/>
          <w:lang w:bidi="ar-SA"/>
        </w:rPr>
        <w:pPrChange w:id="918" w:author="Ta Huong" w:date="2020-07-01T14:57:00Z">
          <w:pPr>
            <w:autoSpaceDE w:val="0"/>
            <w:autoSpaceDN w:val="0"/>
            <w:adjustRightInd w:val="0"/>
            <w:spacing w:after="0" w:line="240" w:lineRule="auto"/>
          </w:pPr>
        </w:pPrChange>
      </w:pPr>
      <w:ins w:id="919"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lop.TenLop</w:t>
        </w:r>
        <w:proofErr w:type="gramEnd"/>
        <w:r>
          <w:rPr>
            <w:rFonts w:ascii="Consolas" w:hAnsi="Consolas" w:cs="Consolas"/>
            <w:color w:val="000000"/>
            <w:sz w:val="19"/>
            <w:szCs w:val="19"/>
            <w:lang w:bidi="ar-SA"/>
          </w:rPr>
          <w:t xml:space="preserve"> = reader.GetString(0);</w:t>
        </w:r>
      </w:ins>
    </w:p>
    <w:p w14:paraId="49A8E6C7" w14:textId="77777777" w:rsidR="009D154F" w:rsidRDefault="009D154F">
      <w:pPr>
        <w:tabs>
          <w:tab w:val="left" w:pos="90"/>
        </w:tabs>
        <w:autoSpaceDE w:val="0"/>
        <w:autoSpaceDN w:val="0"/>
        <w:adjustRightInd w:val="0"/>
        <w:spacing w:after="0" w:line="240" w:lineRule="auto"/>
        <w:ind w:left="1350" w:hanging="630"/>
        <w:rPr>
          <w:ins w:id="920" w:author="Ta Huong" w:date="2020-07-01T14:56:00Z"/>
          <w:rFonts w:ascii="Consolas" w:hAnsi="Consolas" w:cs="Consolas"/>
          <w:color w:val="000000"/>
          <w:sz w:val="19"/>
          <w:szCs w:val="19"/>
          <w:lang w:bidi="ar-SA"/>
        </w:rPr>
        <w:pPrChange w:id="921" w:author="Ta Huong" w:date="2020-07-01T14:57:00Z">
          <w:pPr>
            <w:autoSpaceDE w:val="0"/>
            <w:autoSpaceDN w:val="0"/>
            <w:adjustRightInd w:val="0"/>
            <w:spacing w:after="0" w:line="240" w:lineRule="auto"/>
          </w:pPr>
        </w:pPrChange>
      </w:pPr>
      <w:ins w:id="922"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lops.Add</w:t>
        </w:r>
        <w:proofErr w:type="gramEnd"/>
        <w:r>
          <w:rPr>
            <w:rFonts w:ascii="Consolas" w:hAnsi="Consolas" w:cs="Consolas"/>
            <w:color w:val="000000"/>
            <w:sz w:val="19"/>
            <w:szCs w:val="19"/>
            <w:lang w:bidi="ar-SA"/>
          </w:rPr>
          <w:t>(lop);</w:t>
        </w:r>
      </w:ins>
    </w:p>
    <w:p w14:paraId="6FAA3BED" w14:textId="77777777" w:rsidR="009D154F" w:rsidRDefault="009D154F">
      <w:pPr>
        <w:tabs>
          <w:tab w:val="left" w:pos="90"/>
        </w:tabs>
        <w:autoSpaceDE w:val="0"/>
        <w:autoSpaceDN w:val="0"/>
        <w:adjustRightInd w:val="0"/>
        <w:spacing w:after="0" w:line="240" w:lineRule="auto"/>
        <w:ind w:left="1350" w:hanging="630"/>
        <w:rPr>
          <w:ins w:id="923" w:author="Ta Huong" w:date="2020-07-01T14:56:00Z"/>
          <w:rFonts w:ascii="Consolas" w:hAnsi="Consolas" w:cs="Consolas"/>
          <w:color w:val="000000"/>
          <w:sz w:val="19"/>
          <w:szCs w:val="19"/>
          <w:lang w:bidi="ar-SA"/>
        </w:rPr>
        <w:pPrChange w:id="924" w:author="Ta Huong" w:date="2020-07-01T14:57:00Z">
          <w:pPr>
            <w:autoSpaceDE w:val="0"/>
            <w:autoSpaceDN w:val="0"/>
            <w:adjustRightInd w:val="0"/>
            <w:spacing w:after="0" w:line="240" w:lineRule="auto"/>
          </w:pPr>
        </w:pPrChange>
      </w:pPr>
      <w:ins w:id="925" w:author="Ta Huong" w:date="2020-07-01T14:56:00Z">
        <w:r>
          <w:rPr>
            <w:rFonts w:ascii="Consolas" w:hAnsi="Consolas" w:cs="Consolas"/>
            <w:color w:val="000000"/>
            <w:sz w:val="19"/>
            <w:szCs w:val="19"/>
            <w:lang w:bidi="ar-SA"/>
          </w:rPr>
          <w:t xml:space="preserve">                }</w:t>
        </w:r>
      </w:ins>
    </w:p>
    <w:p w14:paraId="70C9F8EB" w14:textId="77777777" w:rsidR="009D154F" w:rsidRDefault="009D154F">
      <w:pPr>
        <w:tabs>
          <w:tab w:val="left" w:pos="90"/>
        </w:tabs>
        <w:autoSpaceDE w:val="0"/>
        <w:autoSpaceDN w:val="0"/>
        <w:adjustRightInd w:val="0"/>
        <w:spacing w:after="0" w:line="240" w:lineRule="auto"/>
        <w:ind w:left="1350" w:hanging="630"/>
        <w:rPr>
          <w:ins w:id="926" w:author="Ta Huong" w:date="2020-07-01T14:56:00Z"/>
          <w:rFonts w:ascii="Consolas" w:hAnsi="Consolas" w:cs="Consolas"/>
          <w:color w:val="000000"/>
          <w:sz w:val="19"/>
          <w:szCs w:val="19"/>
          <w:lang w:bidi="ar-SA"/>
        </w:rPr>
        <w:pPrChange w:id="927" w:author="Ta Huong" w:date="2020-07-01T14:57:00Z">
          <w:pPr>
            <w:autoSpaceDE w:val="0"/>
            <w:autoSpaceDN w:val="0"/>
            <w:adjustRightInd w:val="0"/>
            <w:spacing w:after="0" w:line="240" w:lineRule="auto"/>
          </w:pPr>
        </w:pPrChange>
      </w:pPr>
    </w:p>
    <w:p w14:paraId="0F5F3919" w14:textId="77777777" w:rsidR="009D154F" w:rsidRDefault="009D154F">
      <w:pPr>
        <w:tabs>
          <w:tab w:val="left" w:pos="90"/>
        </w:tabs>
        <w:autoSpaceDE w:val="0"/>
        <w:autoSpaceDN w:val="0"/>
        <w:adjustRightInd w:val="0"/>
        <w:spacing w:after="0" w:line="240" w:lineRule="auto"/>
        <w:ind w:left="1350" w:hanging="630"/>
        <w:rPr>
          <w:ins w:id="928" w:author="Ta Huong" w:date="2020-07-01T14:56:00Z"/>
          <w:rFonts w:ascii="Consolas" w:hAnsi="Consolas" w:cs="Consolas"/>
          <w:color w:val="000000"/>
          <w:sz w:val="19"/>
          <w:szCs w:val="19"/>
          <w:lang w:bidi="ar-SA"/>
        </w:rPr>
        <w:pPrChange w:id="929" w:author="Ta Huong" w:date="2020-07-01T14:57:00Z">
          <w:pPr>
            <w:autoSpaceDE w:val="0"/>
            <w:autoSpaceDN w:val="0"/>
            <w:adjustRightInd w:val="0"/>
            <w:spacing w:after="0" w:line="240" w:lineRule="auto"/>
          </w:pPr>
        </w:pPrChange>
      </w:pPr>
      <w:ins w:id="930" w:author="Ta Huong" w:date="2020-07-01T14:56: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true</w:t>
        </w:r>
        <w:r>
          <w:rPr>
            <w:rFonts w:ascii="Consolas" w:hAnsi="Consolas" w:cs="Consolas"/>
            <w:color w:val="000000"/>
            <w:sz w:val="19"/>
            <w:szCs w:val="19"/>
            <w:lang w:bidi="ar-SA"/>
          </w:rPr>
          <w:t>;</w:t>
        </w:r>
      </w:ins>
    </w:p>
    <w:p w14:paraId="531E32F2" w14:textId="77777777" w:rsidR="009D154F" w:rsidRDefault="009D154F">
      <w:pPr>
        <w:tabs>
          <w:tab w:val="left" w:pos="90"/>
        </w:tabs>
        <w:autoSpaceDE w:val="0"/>
        <w:autoSpaceDN w:val="0"/>
        <w:adjustRightInd w:val="0"/>
        <w:spacing w:after="0" w:line="240" w:lineRule="auto"/>
        <w:ind w:left="1350" w:hanging="630"/>
        <w:rPr>
          <w:ins w:id="931" w:author="Ta Huong" w:date="2020-07-01T14:56:00Z"/>
          <w:rFonts w:ascii="Consolas" w:hAnsi="Consolas" w:cs="Consolas"/>
          <w:color w:val="000000"/>
          <w:sz w:val="19"/>
          <w:szCs w:val="19"/>
          <w:lang w:bidi="ar-SA"/>
        </w:rPr>
        <w:pPrChange w:id="932" w:author="Ta Huong" w:date="2020-07-01T14:57:00Z">
          <w:pPr>
            <w:autoSpaceDE w:val="0"/>
            <w:autoSpaceDN w:val="0"/>
            <w:adjustRightInd w:val="0"/>
            <w:spacing w:after="0" w:line="240" w:lineRule="auto"/>
          </w:pPr>
        </w:pPrChange>
      </w:pPr>
      <w:ins w:id="933" w:author="Ta Huong" w:date="2020-07-01T14:56:00Z">
        <w:r>
          <w:rPr>
            <w:rFonts w:ascii="Consolas" w:hAnsi="Consolas" w:cs="Consolas"/>
            <w:color w:val="000000"/>
            <w:sz w:val="19"/>
            <w:szCs w:val="19"/>
            <w:lang w:bidi="ar-SA"/>
          </w:rPr>
          <w:t xml:space="preserve">            }</w:t>
        </w:r>
      </w:ins>
    </w:p>
    <w:p w14:paraId="489556F7" w14:textId="77777777" w:rsidR="009D154F" w:rsidRDefault="009D154F">
      <w:pPr>
        <w:tabs>
          <w:tab w:val="left" w:pos="90"/>
        </w:tabs>
        <w:autoSpaceDE w:val="0"/>
        <w:autoSpaceDN w:val="0"/>
        <w:adjustRightInd w:val="0"/>
        <w:spacing w:after="0" w:line="240" w:lineRule="auto"/>
        <w:ind w:left="1350" w:hanging="630"/>
        <w:rPr>
          <w:ins w:id="934" w:author="Ta Huong" w:date="2020-07-01T14:56:00Z"/>
          <w:rFonts w:ascii="Consolas" w:hAnsi="Consolas" w:cs="Consolas"/>
          <w:color w:val="000000"/>
          <w:sz w:val="19"/>
          <w:szCs w:val="19"/>
          <w:lang w:bidi="ar-SA"/>
        </w:rPr>
        <w:pPrChange w:id="935" w:author="Ta Huong" w:date="2020-07-01T14:57:00Z">
          <w:pPr>
            <w:autoSpaceDE w:val="0"/>
            <w:autoSpaceDN w:val="0"/>
            <w:adjustRightInd w:val="0"/>
            <w:spacing w:after="0" w:line="240" w:lineRule="auto"/>
          </w:pPr>
        </w:pPrChange>
      </w:pPr>
      <w:ins w:id="936"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catch</w:t>
        </w:r>
      </w:ins>
    </w:p>
    <w:p w14:paraId="24360E89" w14:textId="77777777" w:rsidR="009D154F" w:rsidRDefault="009D154F">
      <w:pPr>
        <w:tabs>
          <w:tab w:val="left" w:pos="90"/>
        </w:tabs>
        <w:autoSpaceDE w:val="0"/>
        <w:autoSpaceDN w:val="0"/>
        <w:adjustRightInd w:val="0"/>
        <w:spacing w:after="0" w:line="240" w:lineRule="auto"/>
        <w:ind w:left="1350" w:hanging="630"/>
        <w:rPr>
          <w:ins w:id="937" w:author="Ta Huong" w:date="2020-07-01T14:56:00Z"/>
          <w:rFonts w:ascii="Consolas" w:hAnsi="Consolas" w:cs="Consolas"/>
          <w:color w:val="000000"/>
          <w:sz w:val="19"/>
          <w:szCs w:val="19"/>
          <w:lang w:bidi="ar-SA"/>
        </w:rPr>
        <w:pPrChange w:id="938" w:author="Ta Huong" w:date="2020-07-01T14:57:00Z">
          <w:pPr>
            <w:autoSpaceDE w:val="0"/>
            <w:autoSpaceDN w:val="0"/>
            <w:adjustRightInd w:val="0"/>
            <w:spacing w:after="0" w:line="240" w:lineRule="auto"/>
          </w:pPr>
        </w:pPrChange>
      </w:pPr>
      <w:ins w:id="939" w:author="Ta Huong" w:date="2020-07-01T14:56:00Z">
        <w:r>
          <w:rPr>
            <w:rFonts w:ascii="Consolas" w:hAnsi="Consolas" w:cs="Consolas"/>
            <w:color w:val="000000"/>
            <w:sz w:val="19"/>
            <w:szCs w:val="19"/>
            <w:lang w:bidi="ar-SA"/>
          </w:rPr>
          <w:t xml:space="preserve">            {</w:t>
        </w:r>
      </w:ins>
    </w:p>
    <w:p w14:paraId="48D85837" w14:textId="77777777" w:rsidR="009D154F" w:rsidRDefault="009D154F">
      <w:pPr>
        <w:tabs>
          <w:tab w:val="left" w:pos="90"/>
        </w:tabs>
        <w:autoSpaceDE w:val="0"/>
        <w:autoSpaceDN w:val="0"/>
        <w:adjustRightInd w:val="0"/>
        <w:spacing w:after="0" w:line="240" w:lineRule="auto"/>
        <w:ind w:left="1350" w:hanging="630"/>
        <w:rPr>
          <w:ins w:id="940" w:author="Ta Huong" w:date="2020-07-01T14:56:00Z"/>
          <w:rFonts w:ascii="Consolas" w:hAnsi="Consolas" w:cs="Consolas"/>
          <w:color w:val="000000"/>
          <w:sz w:val="19"/>
          <w:szCs w:val="19"/>
          <w:lang w:bidi="ar-SA"/>
        </w:rPr>
        <w:pPrChange w:id="941" w:author="Ta Huong" w:date="2020-07-01T14:57:00Z">
          <w:pPr>
            <w:autoSpaceDE w:val="0"/>
            <w:autoSpaceDN w:val="0"/>
            <w:adjustRightInd w:val="0"/>
            <w:spacing w:after="0" w:line="240" w:lineRule="auto"/>
          </w:pPr>
        </w:pPrChange>
      </w:pPr>
      <w:ins w:id="942" w:author="Ta Huong" w:date="2020-07-01T14:56: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false</w:t>
        </w:r>
        <w:r>
          <w:rPr>
            <w:rFonts w:ascii="Consolas" w:hAnsi="Consolas" w:cs="Consolas"/>
            <w:color w:val="000000"/>
            <w:sz w:val="19"/>
            <w:szCs w:val="19"/>
            <w:lang w:bidi="ar-SA"/>
          </w:rPr>
          <w:t>;</w:t>
        </w:r>
      </w:ins>
    </w:p>
    <w:p w14:paraId="2EBD0388" w14:textId="77777777" w:rsidR="009D154F" w:rsidRDefault="009D154F">
      <w:pPr>
        <w:tabs>
          <w:tab w:val="left" w:pos="90"/>
        </w:tabs>
        <w:autoSpaceDE w:val="0"/>
        <w:autoSpaceDN w:val="0"/>
        <w:adjustRightInd w:val="0"/>
        <w:spacing w:after="0" w:line="240" w:lineRule="auto"/>
        <w:ind w:left="1350" w:hanging="630"/>
        <w:rPr>
          <w:ins w:id="943" w:author="Ta Huong" w:date="2020-07-01T14:56:00Z"/>
          <w:rFonts w:ascii="Consolas" w:hAnsi="Consolas" w:cs="Consolas"/>
          <w:color w:val="000000"/>
          <w:sz w:val="19"/>
          <w:szCs w:val="19"/>
          <w:lang w:bidi="ar-SA"/>
        </w:rPr>
        <w:pPrChange w:id="944" w:author="Ta Huong" w:date="2020-07-01T14:57:00Z">
          <w:pPr>
            <w:autoSpaceDE w:val="0"/>
            <w:autoSpaceDN w:val="0"/>
            <w:adjustRightInd w:val="0"/>
            <w:spacing w:after="0" w:line="240" w:lineRule="auto"/>
          </w:pPr>
        </w:pPrChange>
      </w:pPr>
      <w:ins w:id="945" w:author="Ta Huong" w:date="2020-07-01T14:56:00Z">
        <w:r>
          <w:rPr>
            <w:rFonts w:ascii="Consolas" w:hAnsi="Consolas" w:cs="Consolas"/>
            <w:color w:val="000000"/>
            <w:sz w:val="19"/>
            <w:szCs w:val="19"/>
            <w:lang w:bidi="ar-SA"/>
          </w:rPr>
          <w:t xml:space="preserve">            }</w:t>
        </w:r>
      </w:ins>
    </w:p>
    <w:p w14:paraId="243D522C" w14:textId="77777777" w:rsidR="009D154F" w:rsidRDefault="009D154F">
      <w:pPr>
        <w:tabs>
          <w:tab w:val="left" w:pos="90"/>
        </w:tabs>
        <w:autoSpaceDE w:val="0"/>
        <w:autoSpaceDN w:val="0"/>
        <w:adjustRightInd w:val="0"/>
        <w:spacing w:after="0" w:line="240" w:lineRule="auto"/>
        <w:ind w:left="1350" w:hanging="630"/>
        <w:rPr>
          <w:ins w:id="946" w:author="Ta Huong" w:date="2020-07-01T14:56:00Z"/>
          <w:rFonts w:ascii="Consolas" w:hAnsi="Consolas" w:cs="Consolas"/>
          <w:color w:val="000000"/>
          <w:sz w:val="19"/>
          <w:szCs w:val="19"/>
          <w:lang w:bidi="ar-SA"/>
        </w:rPr>
        <w:pPrChange w:id="947" w:author="Ta Huong" w:date="2020-07-01T14:57:00Z">
          <w:pPr>
            <w:autoSpaceDE w:val="0"/>
            <w:autoSpaceDN w:val="0"/>
            <w:adjustRightInd w:val="0"/>
            <w:spacing w:after="0" w:line="240" w:lineRule="auto"/>
          </w:pPr>
        </w:pPrChange>
      </w:pPr>
      <w:ins w:id="948"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finally</w:t>
        </w:r>
      </w:ins>
    </w:p>
    <w:p w14:paraId="5F862CB0" w14:textId="77777777" w:rsidR="009D154F" w:rsidRDefault="009D154F">
      <w:pPr>
        <w:tabs>
          <w:tab w:val="left" w:pos="90"/>
        </w:tabs>
        <w:autoSpaceDE w:val="0"/>
        <w:autoSpaceDN w:val="0"/>
        <w:adjustRightInd w:val="0"/>
        <w:spacing w:after="0" w:line="240" w:lineRule="auto"/>
        <w:ind w:left="1350" w:hanging="630"/>
        <w:rPr>
          <w:ins w:id="949" w:author="Ta Huong" w:date="2020-07-01T14:56:00Z"/>
          <w:rFonts w:ascii="Consolas" w:hAnsi="Consolas" w:cs="Consolas"/>
          <w:color w:val="000000"/>
          <w:sz w:val="19"/>
          <w:szCs w:val="19"/>
          <w:lang w:bidi="ar-SA"/>
        </w:rPr>
        <w:pPrChange w:id="950" w:author="Ta Huong" w:date="2020-07-01T14:57:00Z">
          <w:pPr>
            <w:autoSpaceDE w:val="0"/>
            <w:autoSpaceDN w:val="0"/>
            <w:adjustRightInd w:val="0"/>
            <w:spacing w:after="0" w:line="240" w:lineRule="auto"/>
          </w:pPr>
        </w:pPrChange>
      </w:pPr>
      <w:ins w:id="951" w:author="Ta Huong" w:date="2020-07-01T14:56:00Z">
        <w:r>
          <w:rPr>
            <w:rFonts w:ascii="Consolas" w:hAnsi="Consolas" w:cs="Consolas"/>
            <w:color w:val="000000"/>
            <w:sz w:val="19"/>
            <w:szCs w:val="19"/>
            <w:lang w:bidi="ar-SA"/>
          </w:rPr>
          <w:t xml:space="preserve">            {</w:t>
        </w:r>
      </w:ins>
    </w:p>
    <w:p w14:paraId="396D3973" w14:textId="77777777" w:rsidR="009D154F" w:rsidRDefault="009D154F">
      <w:pPr>
        <w:tabs>
          <w:tab w:val="left" w:pos="90"/>
        </w:tabs>
        <w:autoSpaceDE w:val="0"/>
        <w:autoSpaceDN w:val="0"/>
        <w:adjustRightInd w:val="0"/>
        <w:spacing w:after="0" w:line="240" w:lineRule="auto"/>
        <w:ind w:left="1350" w:hanging="630"/>
        <w:rPr>
          <w:ins w:id="952" w:author="Ta Huong" w:date="2020-07-01T14:56:00Z"/>
          <w:rFonts w:ascii="Consolas" w:hAnsi="Consolas" w:cs="Consolas"/>
          <w:color w:val="000000"/>
          <w:sz w:val="19"/>
          <w:szCs w:val="19"/>
          <w:lang w:bidi="ar-SA"/>
        </w:rPr>
        <w:pPrChange w:id="953" w:author="Ta Huong" w:date="2020-07-01T14:57:00Z">
          <w:pPr>
            <w:autoSpaceDE w:val="0"/>
            <w:autoSpaceDN w:val="0"/>
            <w:adjustRightInd w:val="0"/>
            <w:spacing w:after="0" w:line="240" w:lineRule="auto"/>
          </w:pPr>
        </w:pPrChange>
      </w:pPr>
      <w:ins w:id="954"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connection.Close</w:t>
        </w:r>
        <w:proofErr w:type="gramEnd"/>
        <w:r>
          <w:rPr>
            <w:rFonts w:ascii="Consolas" w:hAnsi="Consolas" w:cs="Consolas"/>
            <w:color w:val="000000"/>
            <w:sz w:val="19"/>
            <w:szCs w:val="19"/>
            <w:lang w:bidi="ar-SA"/>
          </w:rPr>
          <w:t>();</w:t>
        </w:r>
      </w:ins>
    </w:p>
    <w:p w14:paraId="2E41BEA1" w14:textId="77777777" w:rsidR="009D154F" w:rsidRDefault="009D154F">
      <w:pPr>
        <w:tabs>
          <w:tab w:val="left" w:pos="90"/>
        </w:tabs>
        <w:autoSpaceDE w:val="0"/>
        <w:autoSpaceDN w:val="0"/>
        <w:adjustRightInd w:val="0"/>
        <w:spacing w:after="0" w:line="240" w:lineRule="auto"/>
        <w:ind w:left="1350" w:hanging="630"/>
        <w:rPr>
          <w:ins w:id="955" w:author="Ta Huong" w:date="2020-07-01T14:56:00Z"/>
          <w:rFonts w:ascii="Consolas" w:hAnsi="Consolas" w:cs="Consolas"/>
          <w:color w:val="000000"/>
          <w:sz w:val="19"/>
          <w:szCs w:val="19"/>
          <w:lang w:bidi="ar-SA"/>
        </w:rPr>
        <w:pPrChange w:id="956" w:author="Ta Huong" w:date="2020-07-01T14:57:00Z">
          <w:pPr>
            <w:autoSpaceDE w:val="0"/>
            <w:autoSpaceDN w:val="0"/>
            <w:adjustRightInd w:val="0"/>
            <w:spacing w:after="0" w:line="240" w:lineRule="auto"/>
          </w:pPr>
        </w:pPrChange>
      </w:pPr>
      <w:ins w:id="957" w:author="Ta Huong" w:date="2020-07-01T14:56:00Z">
        <w:r>
          <w:rPr>
            <w:rFonts w:ascii="Consolas" w:hAnsi="Consolas" w:cs="Consolas"/>
            <w:color w:val="000000"/>
            <w:sz w:val="19"/>
            <w:szCs w:val="19"/>
            <w:lang w:bidi="ar-SA"/>
          </w:rPr>
          <w:t xml:space="preserve">            }</w:t>
        </w:r>
      </w:ins>
    </w:p>
    <w:p w14:paraId="2B3AF5C4" w14:textId="77777777" w:rsidR="009D154F" w:rsidRDefault="009D154F">
      <w:pPr>
        <w:tabs>
          <w:tab w:val="left" w:pos="90"/>
        </w:tabs>
        <w:autoSpaceDE w:val="0"/>
        <w:autoSpaceDN w:val="0"/>
        <w:adjustRightInd w:val="0"/>
        <w:spacing w:after="0" w:line="240" w:lineRule="auto"/>
        <w:ind w:left="1350" w:hanging="630"/>
        <w:rPr>
          <w:ins w:id="958" w:author="Ta Huong" w:date="2020-07-01T14:56:00Z"/>
          <w:rFonts w:ascii="Consolas" w:hAnsi="Consolas" w:cs="Consolas"/>
          <w:color w:val="000000"/>
          <w:sz w:val="19"/>
          <w:szCs w:val="19"/>
          <w:lang w:bidi="ar-SA"/>
        </w:rPr>
        <w:pPrChange w:id="959" w:author="Ta Huong" w:date="2020-07-01T14:57:00Z">
          <w:pPr>
            <w:autoSpaceDE w:val="0"/>
            <w:autoSpaceDN w:val="0"/>
            <w:adjustRightInd w:val="0"/>
            <w:spacing w:after="0" w:line="240" w:lineRule="auto"/>
          </w:pPr>
        </w:pPrChange>
      </w:pPr>
    </w:p>
    <w:p w14:paraId="0FF31A6D" w14:textId="77777777" w:rsidR="009D154F" w:rsidRDefault="009D154F">
      <w:pPr>
        <w:tabs>
          <w:tab w:val="left" w:pos="90"/>
        </w:tabs>
        <w:autoSpaceDE w:val="0"/>
        <w:autoSpaceDN w:val="0"/>
        <w:adjustRightInd w:val="0"/>
        <w:spacing w:after="0" w:line="240" w:lineRule="auto"/>
        <w:ind w:left="1350" w:hanging="630"/>
        <w:rPr>
          <w:ins w:id="960" w:author="Ta Huong" w:date="2020-07-01T14:56:00Z"/>
          <w:rFonts w:ascii="Consolas" w:hAnsi="Consolas" w:cs="Consolas"/>
          <w:color w:val="000000"/>
          <w:sz w:val="19"/>
          <w:szCs w:val="19"/>
          <w:lang w:bidi="ar-SA"/>
        </w:rPr>
        <w:pPrChange w:id="961" w:author="Ta Huong" w:date="2020-07-01T14:57:00Z">
          <w:pPr>
            <w:autoSpaceDE w:val="0"/>
            <w:autoSpaceDN w:val="0"/>
            <w:adjustRightInd w:val="0"/>
            <w:spacing w:after="0" w:line="240" w:lineRule="auto"/>
          </w:pPr>
        </w:pPrChange>
      </w:pPr>
      <w:ins w:id="962"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canExecute;</w:t>
        </w:r>
      </w:ins>
    </w:p>
    <w:p w14:paraId="7C49803D" w14:textId="77777777" w:rsidR="009D154F" w:rsidRDefault="009D154F">
      <w:pPr>
        <w:tabs>
          <w:tab w:val="left" w:pos="90"/>
        </w:tabs>
        <w:autoSpaceDE w:val="0"/>
        <w:autoSpaceDN w:val="0"/>
        <w:adjustRightInd w:val="0"/>
        <w:spacing w:after="0" w:line="240" w:lineRule="auto"/>
        <w:ind w:left="1350" w:hanging="630"/>
        <w:rPr>
          <w:ins w:id="963" w:author="Ta Huong" w:date="2020-07-01T14:56:00Z"/>
          <w:rFonts w:ascii="Consolas" w:hAnsi="Consolas" w:cs="Consolas"/>
          <w:color w:val="000000"/>
          <w:sz w:val="19"/>
          <w:szCs w:val="19"/>
          <w:lang w:bidi="ar-SA"/>
        </w:rPr>
        <w:pPrChange w:id="964" w:author="Ta Huong" w:date="2020-07-01T14:57:00Z">
          <w:pPr>
            <w:autoSpaceDE w:val="0"/>
            <w:autoSpaceDN w:val="0"/>
            <w:adjustRightInd w:val="0"/>
            <w:spacing w:after="0" w:line="240" w:lineRule="auto"/>
          </w:pPr>
        </w:pPrChange>
      </w:pPr>
      <w:ins w:id="965" w:author="Ta Huong" w:date="2020-07-01T14:56:00Z">
        <w:r>
          <w:rPr>
            <w:rFonts w:ascii="Consolas" w:hAnsi="Consolas" w:cs="Consolas"/>
            <w:color w:val="000000"/>
            <w:sz w:val="19"/>
            <w:szCs w:val="19"/>
            <w:lang w:bidi="ar-SA"/>
          </w:rPr>
          <w:t xml:space="preserve">        }</w:t>
        </w:r>
      </w:ins>
    </w:p>
    <w:p w14:paraId="2AC9B0A7" w14:textId="77777777" w:rsidR="009D154F" w:rsidRDefault="009D154F">
      <w:pPr>
        <w:tabs>
          <w:tab w:val="left" w:pos="90"/>
        </w:tabs>
        <w:autoSpaceDE w:val="0"/>
        <w:autoSpaceDN w:val="0"/>
        <w:adjustRightInd w:val="0"/>
        <w:spacing w:after="0" w:line="240" w:lineRule="auto"/>
        <w:ind w:left="1350" w:hanging="630"/>
        <w:rPr>
          <w:ins w:id="966" w:author="Ta Huong" w:date="2020-07-01T14:56:00Z"/>
          <w:rFonts w:ascii="Consolas" w:hAnsi="Consolas" w:cs="Consolas"/>
          <w:color w:val="000000"/>
          <w:sz w:val="19"/>
          <w:szCs w:val="19"/>
          <w:lang w:bidi="ar-SA"/>
        </w:rPr>
        <w:pPrChange w:id="967" w:author="Ta Huong" w:date="2020-07-01T14:57:00Z">
          <w:pPr>
            <w:autoSpaceDE w:val="0"/>
            <w:autoSpaceDN w:val="0"/>
            <w:adjustRightInd w:val="0"/>
            <w:spacing w:after="0" w:line="240" w:lineRule="auto"/>
          </w:pPr>
        </w:pPrChange>
      </w:pPr>
    </w:p>
    <w:p w14:paraId="168AC053" w14:textId="77777777" w:rsidR="009D154F" w:rsidRDefault="009D154F">
      <w:pPr>
        <w:tabs>
          <w:tab w:val="left" w:pos="90"/>
        </w:tabs>
        <w:autoSpaceDE w:val="0"/>
        <w:autoSpaceDN w:val="0"/>
        <w:adjustRightInd w:val="0"/>
        <w:spacing w:after="0" w:line="240" w:lineRule="auto"/>
        <w:ind w:left="1350" w:hanging="630"/>
        <w:rPr>
          <w:ins w:id="968" w:author="Ta Huong" w:date="2020-07-01T14:56:00Z"/>
          <w:rFonts w:ascii="Consolas" w:hAnsi="Consolas" w:cs="Consolas"/>
          <w:color w:val="000000"/>
          <w:sz w:val="19"/>
          <w:szCs w:val="19"/>
          <w:lang w:bidi="ar-SA"/>
        </w:rPr>
        <w:pPrChange w:id="969" w:author="Ta Huong" w:date="2020-07-01T14:57:00Z">
          <w:pPr>
            <w:autoSpaceDE w:val="0"/>
            <w:autoSpaceDN w:val="0"/>
            <w:adjustRightInd w:val="0"/>
            <w:spacing w:after="0" w:line="240" w:lineRule="auto"/>
          </w:pPr>
        </w:pPrChange>
      </w:pPr>
      <w:ins w:id="970"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myExecuteReader(</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CommandType type, </w:t>
        </w:r>
        <w:r>
          <w:rPr>
            <w:rFonts w:ascii="Consolas" w:hAnsi="Consolas" w:cs="Consolas"/>
            <w:color w:val="0000FF"/>
            <w:sz w:val="19"/>
            <w:szCs w:val="19"/>
            <w:lang w:bidi="ar-SA"/>
          </w:rPr>
          <w:t>ref</w:t>
        </w:r>
        <w:r>
          <w:rPr>
            <w:rFonts w:ascii="Consolas" w:hAnsi="Consolas" w:cs="Consolas"/>
            <w:color w:val="000000"/>
            <w:sz w:val="19"/>
            <w:szCs w:val="19"/>
            <w:lang w:bidi="ar-SA"/>
          </w:rPr>
          <w:t xml:space="preserve"> List&lt;GiaoVien&gt; giaoViens)</w:t>
        </w:r>
      </w:ins>
    </w:p>
    <w:p w14:paraId="6400F8D5" w14:textId="77777777" w:rsidR="009D154F" w:rsidRDefault="009D154F">
      <w:pPr>
        <w:tabs>
          <w:tab w:val="left" w:pos="90"/>
        </w:tabs>
        <w:autoSpaceDE w:val="0"/>
        <w:autoSpaceDN w:val="0"/>
        <w:adjustRightInd w:val="0"/>
        <w:spacing w:after="0" w:line="240" w:lineRule="auto"/>
        <w:ind w:left="1350" w:hanging="630"/>
        <w:rPr>
          <w:ins w:id="971" w:author="Ta Huong" w:date="2020-07-01T14:56:00Z"/>
          <w:rFonts w:ascii="Consolas" w:hAnsi="Consolas" w:cs="Consolas"/>
          <w:color w:val="000000"/>
          <w:sz w:val="19"/>
          <w:szCs w:val="19"/>
          <w:lang w:bidi="ar-SA"/>
        </w:rPr>
        <w:pPrChange w:id="972" w:author="Ta Huong" w:date="2020-07-01T14:57:00Z">
          <w:pPr>
            <w:autoSpaceDE w:val="0"/>
            <w:autoSpaceDN w:val="0"/>
            <w:adjustRightInd w:val="0"/>
            <w:spacing w:after="0" w:line="240" w:lineRule="auto"/>
          </w:pPr>
        </w:pPrChange>
      </w:pPr>
      <w:ins w:id="973" w:author="Ta Huong" w:date="2020-07-01T14:56:00Z">
        <w:r>
          <w:rPr>
            <w:rFonts w:ascii="Consolas" w:hAnsi="Consolas" w:cs="Consolas"/>
            <w:color w:val="000000"/>
            <w:sz w:val="19"/>
            <w:szCs w:val="19"/>
            <w:lang w:bidi="ar-SA"/>
          </w:rPr>
          <w:t xml:space="preserve">        {</w:t>
        </w:r>
      </w:ins>
    </w:p>
    <w:p w14:paraId="1456E490" w14:textId="77777777" w:rsidR="009D154F" w:rsidRDefault="009D154F">
      <w:pPr>
        <w:tabs>
          <w:tab w:val="left" w:pos="90"/>
        </w:tabs>
        <w:autoSpaceDE w:val="0"/>
        <w:autoSpaceDN w:val="0"/>
        <w:adjustRightInd w:val="0"/>
        <w:spacing w:after="0" w:line="240" w:lineRule="auto"/>
        <w:ind w:left="1350" w:hanging="630"/>
        <w:rPr>
          <w:ins w:id="974" w:author="Ta Huong" w:date="2020-07-01T14:56:00Z"/>
          <w:rFonts w:ascii="Consolas" w:hAnsi="Consolas" w:cs="Consolas"/>
          <w:color w:val="000000"/>
          <w:sz w:val="19"/>
          <w:szCs w:val="19"/>
          <w:lang w:bidi="ar-SA"/>
        </w:rPr>
        <w:pPrChange w:id="975" w:author="Ta Huong" w:date="2020-07-01T14:57:00Z">
          <w:pPr>
            <w:autoSpaceDE w:val="0"/>
            <w:autoSpaceDN w:val="0"/>
            <w:adjustRightInd w:val="0"/>
            <w:spacing w:after="0" w:line="240" w:lineRule="auto"/>
          </w:pPr>
        </w:pPrChange>
      </w:pPr>
      <w:ins w:id="976"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canExecute;</w:t>
        </w:r>
      </w:ins>
    </w:p>
    <w:p w14:paraId="648B3257" w14:textId="77777777" w:rsidR="009D154F" w:rsidRDefault="009D154F">
      <w:pPr>
        <w:tabs>
          <w:tab w:val="left" w:pos="90"/>
        </w:tabs>
        <w:autoSpaceDE w:val="0"/>
        <w:autoSpaceDN w:val="0"/>
        <w:adjustRightInd w:val="0"/>
        <w:spacing w:after="0" w:line="240" w:lineRule="auto"/>
        <w:ind w:left="1350" w:hanging="630"/>
        <w:rPr>
          <w:ins w:id="977" w:author="Ta Huong" w:date="2020-07-01T14:56:00Z"/>
          <w:rFonts w:ascii="Consolas" w:hAnsi="Consolas" w:cs="Consolas"/>
          <w:color w:val="000000"/>
          <w:sz w:val="19"/>
          <w:szCs w:val="19"/>
          <w:lang w:bidi="ar-SA"/>
        </w:rPr>
        <w:pPrChange w:id="978" w:author="Ta Huong" w:date="2020-07-01T14:57:00Z">
          <w:pPr>
            <w:autoSpaceDE w:val="0"/>
            <w:autoSpaceDN w:val="0"/>
            <w:adjustRightInd w:val="0"/>
            <w:spacing w:after="0" w:line="240" w:lineRule="auto"/>
          </w:pPr>
        </w:pPrChange>
      </w:pPr>
    </w:p>
    <w:p w14:paraId="4B171F21" w14:textId="77777777" w:rsidR="009D154F" w:rsidRDefault="009D154F">
      <w:pPr>
        <w:tabs>
          <w:tab w:val="left" w:pos="90"/>
        </w:tabs>
        <w:autoSpaceDE w:val="0"/>
        <w:autoSpaceDN w:val="0"/>
        <w:adjustRightInd w:val="0"/>
        <w:spacing w:after="0" w:line="240" w:lineRule="auto"/>
        <w:ind w:left="1350" w:hanging="630"/>
        <w:rPr>
          <w:ins w:id="979" w:author="Ta Huong" w:date="2020-07-01T14:56:00Z"/>
          <w:rFonts w:ascii="Consolas" w:hAnsi="Consolas" w:cs="Consolas"/>
          <w:color w:val="000000"/>
          <w:sz w:val="19"/>
          <w:szCs w:val="19"/>
          <w:lang w:bidi="ar-SA"/>
        </w:rPr>
        <w:pPrChange w:id="980" w:author="Ta Huong" w:date="2020-07-01T14:57:00Z">
          <w:pPr>
            <w:autoSpaceDE w:val="0"/>
            <w:autoSpaceDN w:val="0"/>
            <w:adjustRightInd w:val="0"/>
            <w:spacing w:after="0" w:line="240" w:lineRule="auto"/>
          </w:pPr>
        </w:pPrChange>
      </w:pPr>
      <w:ins w:id="981"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if</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connection.State</w:t>
        </w:r>
        <w:proofErr w:type="gramEnd"/>
        <w:r>
          <w:rPr>
            <w:rFonts w:ascii="Consolas" w:hAnsi="Consolas" w:cs="Consolas"/>
            <w:color w:val="000000"/>
            <w:sz w:val="19"/>
            <w:szCs w:val="19"/>
            <w:lang w:bidi="ar-SA"/>
          </w:rPr>
          <w:t xml:space="preserve"> == ConnectionState.Open)</w:t>
        </w:r>
      </w:ins>
    </w:p>
    <w:p w14:paraId="51120190" w14:textId="77777777" w:rsidR="009D154F" w:rsidRDefault="009D154F">
      <w:pPr>
        <w:tabs>
          <w:tab w:val="left" w:pos="90"/>
        </w:tabs>
        <w:autoSpaceDE w:val="0"/>
        <w:autoSpaceDN w:val="0"/>
        <w:adjustRightInd w:val="0"/>
        <w:spacing w:after="0" w:line="240" w:lineRule="auto"/>
        <w:ind w:left="1350" w:hanging="630"/>
        <w:rPr>
          <w:ins w:id="982" w:author="Ta Huong" w:date="2020-07-01T14:56:00Z"/>
          <w:rFonts w:ascii="Consolas" w:hAnsi="Consolas" w:cs="Consolas"/>
          <w:color w:val="000000"/>
          <w:sz w:val="19"/>
          <w:szCs w:val="19"/>
          <w:lang w:bidi="ar-SA"/>
        </w:rPr>
        <w:pPrChange w:id="983" w:author="Ta Huong" w:date="2020-07-01T14:57:00Z">
          <w:pPr>
            <w:autoSpaceDE w:val="0"/>
            <w:autoSpaceDN w:val="0"/>
            <w:adjustRightInd w:val="0"/>
            <w:spacing w:after="0" w:line="240" w:lineRule="auto"/>
          </w:pPr>
        </w:pPrChange>
      </w:pPr>
      <w:ins w:id="984"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connection.Close</w:t>
        </w:r>
        <w:proofErr w:type="gramEnd"/>
        <w:r>
          <w:rPr>
            <w:rFonts w:ascii="Consolas" w:hAnsi="Consolas" w:cs="Consolas"/>
            <w:color w:val="000000"/>
            <w:sz w:val="19"/>
            <w:szCs w:val="19"/>
            <w:lang w:bidi="ar-SA"/>
          </w:rPr>
          <w:t>();</w:t>
        </w:r>
      </w:ins>
    </w:p>
    <w:p w14:paraId="3AD2E394" w14:textId="77777777" w:rsidR="009D154F" w:rsidRDefault="009D154F">
      <w:pPr>
        <w:tabs>
          <w:tab w:val="left" w:pos="90"/>
        </w:tabs>
        <w:autoSpaceDE w:val="0"/>
        <w:autoSpaceDN w:val="0"/>
        <w:adjustRightInd w:val="0"/>
        <w:spacing w:after="0" w:line="240" w:lineRule="auto"/>
        <w:ind w:left="1350" w:hanging="630"/>
        <w:rPr>
          <w:ins w:id="985" w:author="Ta Huong" w:date="2020-07-01T14:56:00Z"/>
          <w:rFonts w:ascii="Consolas" w:hAnsi="Consolas" w:cs="Consolas"/>
          <w:color w:val="000000"/>
          <w:sz w:val="19"/>
          <w:szCs w:val="19"/>
          <w:lang w:bidi="ar-SA"/>
        </w:rPr>
        <w:pPrChange w:id="986" w:author="Ta Huong" w:date="2020-07-01T14:57:00Z">
          <w:pPr>
            <w:autoSpaceDE w:val="0"/>
            <w:autoSpaceDN w:val="0"/>
            <w:adjustRightInd w:val="0"/>
            <w:spacing w:after="0" w:line="240" w:lineRule="auto"/>
          </w:pPr>
        </w:pPrChange>
      </w:pPr>
      <w:ins w:id="987"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connection.Open</w:t>
        </w:r>
        <w:proofErr w:type="gramEnd"/>
        <w:r>
          <w:rPr>
            <w:rFonts w:ascii="Consolas" w:hAnsi="Consolas" w:cs="Consolas"/>
            <w:color w:val="000000"/>
            <w:sz w:val="19"/>
            <w:szCs w:val="19"/>
            <w:lang w:bidi="ar-SA"/>
          </w:rPr>
          <w:t>();</w:t>
        </w:r>
      </w:ins>
    </w:p>
    <w:p w14:paraId="47717EAE" w14:textId="77777777" w:rsidR="009D154F" w:rsidRDefault="009D154F">
      <w:pPr>
        <w:tabs>
          <w:tab w:val="left" w:pos="90"/>
        </w:tabs>
        <w:autoSpaceDE w:val="0"/>
        <w:autoSpaceDN w:val="0"/>
        <w:adjustRightInd w:val="0"/>
        <w:spacing w:after="0" w:line="240" w:lineRule="auto"/>
        <w:ind w:left="1350" w:hanging="630"/>
        <w:rPr>
          <w:ins w:id="988" w:author="Ta Huong" w:date="2020-07-01T14:56:00Z"/>
          <w:rFonts w:ascii="Consolas" w:hAnsi="Consolas" w:cs="Consolas"/>
          <w:color w:val="000000"/>
          <w:sz w:val="19"/>
          <w:szCs w:val="19"/>
          <w:lang w:bidi="ar-SA"/>
        </w:rPr>
        <w:pPrChange w:id="989" w:author="Ta Huong" w:date="2020-07-01T14:57:00Z">
          <w:pPr>
            <w:autoSpaceDE w:val="0"/>
            <w:autoSpaceDN w:val="0"/>
            <w:adjustRightInd w:val="0"/>
            <w:spacing w:after="0" w:line="240" w:lineRule="auto"/>
          </w:pPr>
        </w:pPrChange>
      </w:pPr>
    </w:p>
    <w:p w14:paraId="6815B1D9" w14:textId="77777777" w:rsidR="009D154F" w:rsidRDefault="009D154F">
      <w:pPr>
        <w:tabs>
          <w:tab w:val="left" w:pos="90"/>
        </w:tabs>
        <w:autoSpaceDE w:val="0"/>
        <w:autoSpaceDN w:val="0"/>
        <w:adjustRightInd w:val="0"/>
        <w:spacing w:after="0" w:line="240" w:lineRule="auto"/>
        <w:ind w:left="1350" w:hanging="630"/>
        <w:rPr>
          <w:ins w:id="990" w:author="Ta Huong" w:date="2020-07-01T14:56:00Z"/>
          <w:rFonts w:ascii="Consolas" w:hAnsi="Consolas" w:cs="Consolas"/>
          <w:color w:val="000000"/>
          <w:sz w:val="19"/>
          <w:szCs w:val="19"/>
          <w:lang w:bidi="ar-SA"/>
        </w:rPr>
        <w:pPrChange w:id="991" w:author="Ta Huong" w:date="2020-07-01T14:57:00Z">
          <w:pPr>
            <w:autoSpaceDE w:val="0"/>
            <w:autoSpaceDN w:val="0"/>
            <w:adjustRightInd w:val="0"/>
            <w:spacing w:after="0" w:line="240" w:lineRule="auto"/>
          </w:pPr>
        </w:pPrChange>
      </w:pPr>
      <w:ins w:id="992"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command.CommandText</w:t>
        </w:r>
        <w:proofErr w:type="gramEnd"/>
        <w:r>
          <w:rPr>
            <w:rFonts w:ascii="Consolas" w:hAnsi="Consolas" w:cs="Consolas"/>
            <w:color w:val="000000"/>
            <w:sz w:val="19"/>
            <w:szCs w:val="19"/>
            <w:lang w:bidi="ar-SA"/>
          </w:rPr>
          <w:t xml:space="preserve"> = sqlString;</w:t>
        </w:r>
      </w:ins>
    </w:p>
    <w:p w14:paraId="2354CD77" w14:textId="77777777" w:rsidR="009D154F" w:rsidRDefault="009D154F">
      <w:pPr>
        <w:tabs>
          <w:tab w:val="left" w:pos="90"/>
        </w:tabs>
        <w:autoSpaceDE w:val="0"/>
        <w:autoSpaceDN w:val="0"/>
        <w:adjustRightInd w:val="0"/>
        <w:spacing w:after="0" w:line="240" w:lineRule="auto"/>
        <w:ind w:left="1350" w:hanging="630"/>
        <w:rPr>
          <w:ins w:id="993" w:author="Ta Huong" w:date="2020-07-01T14:56:00Z"/>
          <w:rFonts w:ascii="Consolas" w:hAnsi="Consolas" w:cs="Consolas"/>
          <w:color w:val="000000"/>
          <w:sz w:val="19"/>
          <w:szCs w:val="19"/>
          <w:lang w:bidi="ar-SA"/>
        </w:rPr>
        <w:pPrChange w:id="994" w:author="Ta Huong" w:date="2020-07-01T14:57:00Z">
          <w:pPr>
            <w:autoSpaceDE w:val="0"/>
            <w:autoSpaceDN w:val="0"/>
            <w:adjustRightInd w:val="0"/>
            <w:spacing w:after="0" w:line="240" w:lineRule="auto"/>
          </w:pPr>
        </w:pPrChange>
      </w:pPr>
      <w:ins w:id="995"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command.CommandType</w:t>
        </w:r>
        <w:proofErr w:type="gramEnd"/>
        <w:r>
          <w:rPr>
            <w:rFonts w:ascii="Consolas" w:hAnsi="Consolas" w:cs="Consolas"/>
            <w:color w:val="000000"/>
            <w:sz w:val="19"/>
            <w:szCs w:val="19"/>
            <w:lang w:bidi="ar-SA"/>
          </w:rPr>
          <w:t xml:space="preserve"> = type;</w:t>
        </w:r>
      </w:ins>
    </w:p>
    <w:p w14:paraId="075B1CD6" w14:textId="77777777" w:rsidR="009D154F" w:rsidRDefault="009D154F">
      <w:pPr>
        <w:tabs>
          <w:tab w:val="left" w:pos="90"/>
        </w:tabs>
        <w:autoSpaceDE w:val="0"/>
        <w:autoSpaceDN w:val="0"/>
        <w:adjustRightInd w:val="0"/>
        <w:spacing w:after="0" w:line="240" w:lineRule="auto"/>
        <w:ind w:left="1350" w:hanging="630"/>
        <w:rPr>
          <w:ins w:id="996" w:author="Ta Huong" w:date="2020-07-01T14:56:00Z"/>
          <w:rFonts w:ascii="Consolas" w:hAnsi="Consolas" w:cs="Consolas"/>
          <w:color w:val="000000"/>
          <w:sz w:val="19"/>
          <w:szCs w:val="19"/>
          <w:lang w:bidi="ar-SA"/>
        </w:rPr>
        <w:pPrChange w:id="997" w:author="Ta Huong" w:date="2020-07-01T14:57:00Z">
          <w:pPr>
            <w:autoSpaceDE w:val="0"/>
            <w:autoSpaceDN w:val="0"/>
            <w:adjustRightInd w:val="0"/>
            <w:spacing w:after="0" w:line="240" w:lineRule="auto"/>
          </w:pPr>
        </w:pPrChange>
      </w:pPr>
    </w:p>
    <w:p w14:paraId="4D6DDF9C" w14:textId="77777777" w:rsidR="009D154F" w:rsidRDefault="009D154F">
      <w:pPr>
        <w:tabs>
          <w:tab w:val="left" w:pos="90"/>
        </w:tabs>
        <w:autoSpaceDE w:val="0"/>
        <w:autoSpaceDN w:val="0"/>
        <w:adjustRightInd w:val="0"/>
        <w:spacing w:after="0" w:line="240" w:lineRule="auto"/>
        <w:ind w:left="1350" w:hanging="630"/>
        <w:rPr>
          <w:ins w:id="998" w:author="Ta Huong" w:date="2020-07-01T14:56:00Z"/>
          <w:rFonts w:ascii="Consolas" w:hAnsi="Consolas" w:cs="Consolas"/>
          <w:color w:val="000000"/>
          <w:sz w:val="19"/>
          <w:szCs w:val="19"/>
          <w:lang w:bidi="ar-SA"/>
        </w:rPr>
        <w:pPrChange w:id="999" w:author="Ta Huong" w:date="2020-07-01T14:57:00Z">
          <w:pPr>
            <w:autoSpaceDE w:val="0"/>
            <w:autoSpaceDN w:val="0"/>
            <w:adjustRightInd w:val="0"/>
            <w:spacing w:after="0" w:line="240" w:lineRule="auto"/>
          </w:pPr>
        </w:pPrChange>
      </w:pPr>
      <w:ins w:id="1000"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try</w:t>
        </w:r>
      </w:ins>
    </w:p>
    <w:p w14:paraId="0B284169" w14:textId="77777777" w:rsidR="009D154F" w:rsidRDefault="009D154F">
      <w:pPr>
        <w:tabs>
          <w:tab w:val="left" w:pos="90"/>
        </w:tabs>
        <w:autoSpaceDE w:val="0"/>
        <w:autoSpaceDN w:val="0"/>
        <w:adjustRightInd w:val="0"/>
        <w:spacing w:after="0" w:line="240" w:lineRule="auto"/>
        <w:ind w:left="1350" w:hanging="630"/>
        <w:rPr>
          <w:ins w:id="1001" w:author="Ta Huong" w:date="2020-07-01T14:56:00Z"/>
          <w:rFonts w:ascii="Consolas" w:hAnsi="Consolas" w:cs="Consolas"/>
          <w:color w:val="000000"/>
          <w:sz w:val="19"/>
          <w:szCs w:val="19"/>
          <w:lang w:bidi="ar-SA"/>
        </w:rPr>
        <w:pPrChange w:id="1002" w:author="Ta Huong" w:date="2020-07-01T14:57:00Z">
          <w:pPr>
            <w:autoSpaceDE w:val="0"/>
            <w:autoSpaceDN w:val="0"/>
            <w:adjustRightInd w:val="0"/>
            <w:spacing w:after="0" w:line="240" w:lineRule="auto"/>
          </w:pPr>
        </w:pPrChange>
      </w:pPr>
      <w:ins w:id="1003" w:author="Ta Huong" w:date="2020-07-01T14:56:00Z">
        <w:r>
          <w:rPr>
            <w:rFonts w:ascii="Consolas" w:hAnsi="Consolas" w:cs="Consolas"/>
            <w:color w:val="000000"/>
            <w:sz w:val="19"/>
            <w:szCs w:val="19"/>
            <w:lang w:bidi="ar-SA"/>
          </w:rPr>
          <w:t xml:space="preserve">            {</w:t>
        </w:r>
      </w:ins>
    </w:p>
    <w:p w14:paraId="2262158A" w14:textId="77777777" w:rsidR="009D154F" w:rsidRDefault="009D154F">
      <w:pPr>
        <w:tabs>
          <w:tab w:val="left" w:pos="90"/>
        </w:tabs>
        <w:autoSpaceDE w:val="0"/>
        <w:autoSpaceDN w:val="0"/>
        <w:adjustRightInd w:val="0"/>
        <w:spacing w:after="0" w:line="240" w:lineRule="auto"/>
        <w:ind w:left="1350" w:hanging="630"/>
        <w:rPr>
          <w:ins w:id="1004" w:author="Ta Huong" w:date="2020-07-01T14:56:00Z"/>
          <w:rFonts w:ascii="Consolas" w:hAnsi="Consolas" w:cs="Consolas"/>
          <w:color w:val="000000"/>
          <w:sz w:val="19"/>
          <w:szCs w:val="19"/>
          <w:lang w:bidi="ar-SA"/>
        </w:rPr>
        <w:pPrChange w:id="1005" w:author="Ta Huong" w:date="2020-07-01T14:57:00Z">
          <w:pPr>
            <w:autoSpaceDE w:val="0"/>
            <w:autoSpaceDN w:val="0"/>
            <w:adjustRightInd w:val="0"/>
            <w:spacing w:after="0" w:line="240" w:lineRule="auto"/>
          </w:pPr>
        </w:pPrChange>
      </w:pPr>
      <w:ins w:id="1006" w:author="Ta Huong" w:date="2020-07-01T14:56:00Z">
        <w:r>
          <w:rPr>
            <w:rFonts w:ascii="Consolas" w:hAnsi="Consolas" w:cs="Consolas"/>
            <w:color w:val="000000"/>
            <w:sz w:val="19"/>
            <w:szCs w:val="19"/>
            <w:lang w:bidi="ar-SA"/>
          </w:rPr>
          <w:t xml:space="preserve">                SqlDataReader reader = </w:t>
        </w:r>
        <w:proofErr w:type="gramStart"/>
        <w:r>
          <w:rPr>
            <w:rFonts w:ascii="Consolas" w:hAnsi="Consolas" w:cs="Consolas"/>
            <w:color w:val="000000"/>
            <w:sz w:val="19"/>
            <w:szCs w:val="19"/>
            <w:lang w:bidi="ar-SA"/>
          </w:rPr>
          <w:t>command.ExecuteReader</w:t>
        </w:r>
        <w:proofErr w:type="gramEnd"/>
        <w:r>
          <w:rPr>
            <w:rFonts w:ascii="Consolas" w:hAnsi="Consolas" w:cs="Consolas"/>
            <w:color w:val="000000"/>
            <w:sz w:val="19"/>
            <w:szCs w:val="19"/>
            <w:lang w:bidi="ar-SA"/>
          </w:rPr>
          <w:t>();</w:t>
        </w:r>
      </w:ins>
    </w:p>
    <w:p w14:paraId="27E1120C" w14:textId="77777777" w:rsidR="009D154F" w:rsidRDefault="009D154F">
      <w:pPr>
        <w:tabs>
          <w:tab w:val="left" w:pos="90"/>
        </w:tabs>
        <w:autoSpaceDE w:val="0"/>
        <w:autoSpaceDN w:val="0"/>
        <w:adjustRightInd w:val="0"/>
        <w:spacing w:after="0" w:line="240" w:lineRule="auto"/>
        <w:ind w:left="1350" w:hanging="630"/>
        <w:rPr>
          <w:ins w:id="1007" w:author="Ta Huong" w:date="2020-07-01T14:56:00Z"/>
          <w:rFonts w:ascii="Consolas" w:hAnsi="Consolas" w:cs="Consolas"/>
          <w:color w:val="000000"/>
          <w:sz w:val="19"/>
          <w:szCs w:val="19"/>
          <w:lang w:bidi="ar-SA"/>
        </w:rPr>
        <w:pPrChange w:id="1008" w:author="Ta Huong" w:date="2020-07-01T14:57:00Z">
          <w:pPr>
            <w:autoSpaceDE w:val="0"/>
            <w:autoSpaceDN w:val="0"/>
            <w:adjustRightInd w:val="0"/>
            <w:spacing w:after="0" w:line="240" w:lineRule="auto"/>
          </w:pPr>
        </w:pPrChange>
      </w:pPr>
    </w:p>
    <w:p w14:paraId="007E11B5" w14:textId="77777777" w:rsidR="009D154F" w:rsidRDefault="009D154F">
      <w:pPr>
        <w:tabs>
          <w:tab w:val="left" w:pos="90"/>
        </w:tabs>
        <w:autoSpaceDE w:val="0"/>
        <w:autoSpaceDN w:val="0"/>
        <w:adjustRightInd w:val="0"/>
        <w:spacing w:after="0" w:line="240" w:lineRule="auto"/>
        <w:ind w:left="1350" w:hanging="630"/>
        <w:rPr>
          <w:ins w:id="1009" w:author="Ta Huong" w:date="2020-07-01T14:56:00Z"/>
          <w:rFonts w:ascii="Consolas" w:hAnsi="Consolas" w:cs="Consolas"/>
          <w:color w:val="000000"/>
          <w:sz w:val="19"/>
          <w:szCs w:val="19"/>
          <w:lang w:bidi="ar-SA"/>
        </w:rPr>
        <w:pPrChange w:id="1010" w:author="Ta Huong" w:date="2020-07-01T14:57:00Z">
          <w:pPr>
            <w:autoSpaceDE w:val="0"/>
            <w:autoSpaceDN w:val="0"/>
            <w:adjustRightInd w:val="0"/>
            <w:spacing w:after="0" w:line="240" w:lineRule="auto"/>
          </w:pPr>
        </w:pPrChange>
      </w:pPr>
      <w:ins w:id="1011" w:author="Ta Huong" w:date="2020-07-01T14:56:00Z">
        <w:r>
          <w:rPr>
            <w:rFonts w:ascii="Consolas" w:hAnsi="Consolas" w:cs="Consolas"/>
            <w:color w:val="000000"/>
            <w:sz w:val="19"/>
            <w:szCs w:val="19"/>
            <w:lang w:bidi="ar-SA"/>
          </w:rPr>
          <w:lastRenderedPageBreak/>
          <w:t xml:space="preserve">                </w:t>
        </w:r>
        <w:r>
          <w:rPr>
            <w:rFonts w:ascii="Consolas" w:hAnsi="Consolas" w:cs="Consolas"/>
            <w:color w:val="0000FF"/>
            <w:sz w:val="19"/>
            <w:szCs w:val="19"/>
            <w:lang w:bidi="ar-SA"/>
          </w:rPr>
          <w:t>while</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reader.Read</w:t>
        </w:r>
        <w:proofErr w:type="gramEnd"/>
        <w:r>
          <w:rPr>
            <w:rFonts w:ascii="Consolas" w:hAnsi="Consolas" w:cs="Consolas"/>
            <w:color w:val="000000"/>
            <w:sz w:val="19"/>
            <w:szCs w:val="19"/>
            <w:lang w:bidi="ar-SA"/>
          </w:rPr>
          <w:t>())</w:t>
        </w:r>
      </w:ins>
    </w:p>
    <w:p w14:paraId="7F79FAD5" w14:textId="77777777" w:rsidR="009D154F" w:rsidRDefault="009D154F">
      <w:pPr>
        <w:tabs>
          <w:tab w:val="left" w:pos="90"/>
        </w:tabs>
        <w:autoSpaceDE w:val="0"/>
        <w:autoSpaceDN w:val="0"/>
        <w:adjustRightInd w:val="0"/>
        <w:spacing w:after="0" w:line="240" w:lineRule="auto"/>
        <w:ind w:left="1350" w:hanging="630"/>
        <w:rPr>
          <w:ins w:id="1012" w:author="Ta Huong" w:date="2020-07-01T14:56:00Z"/>
          <w:rFonts w:ascii="Consolas" w:hAnsi="Consolas" w:cs="Consolas"/>
          <w:color w:val="000000"/>
          <w:sz w:val="19"/>
          <w:szCs w:val="19"/>
          <w:lang w:bidi="ar-SA"/>
        </w:rPr>
        <w:pPrChange w:id="1013" w:author="Ta Huong" w:date="2020-07-01T14:57:00Z">
          <w:pPr>
            <w:autoSpaceDE w:val="0"/>
            <w:autoSpaceDN w:val="0"/>
            <w:adjustRightInd w:val="0"/>
            <w:spacing w:after="0" w:line="240" w:lineRule="auto"/>
          </w:pPr>
        </w:pPrChange>
      </w:pPr>
      <w:ins w:id="1014" w:author="Ta Huong" w:date="2020-07-01T14:56:00Z">
        <w:r>
          <w:rPr>
            <w:rFonts w:ascii="Consolas" w:hAnsi="Consolas" w:cs="Consolas"/>
            <w:color w:val="000000"/>
            <w:sz w:val="19"/>
            <w:szCs w:val="19"/>
            <w:lang w:bidi="ar-SA"/>
          </w:rPr>
          <w:t xml:space="preserve">                {</w:t>
        </w:r>
      </w:ins>
    </w:p>
    <w:p w14:paraId="0598B26C" w14:textId="77777777" w:rsidR="009D154F" w:rsidRDefault="009D154F">
      <w:pPr>
        <w:tabs>
          <w:tab w:val="left" w:pos="90"/>
        </w:tabs>
        <w:autoSpaceDE w:val="0"/>
        <w:autoSpaceDN w:val="0"/>
        <w:adjustRightInd w:val="0"/>
        <w:spacing w:after="0" w:line="240" w:lineRule="auto"/>
        <w:ind w:left="1350" w:hanging="630"/>
        <w:rPr>
          <w:ins w:id="1015" w:author="Ta Huong" w:date="2020-07-01T14:56:00Z"/>
          <w:rFonts w:ascii="Consolas" w:hAnsi="Consolas" w:cs="Consolas"/>
          <w:color w:val="000000"/>
          <w:sz w:val="19"/>
          <w:szCs w:val="19"/>
          <w:lang w:bidi="ar-SA"/>
        </w:rPr>
        <w:pPrChange w:id="1016" w:author="Ta Huong" w:date="2020-07-01T14:57:00Z">
          <w:pPr>
            <w:autoSpaceDE w:val="0"/>
            <w:autoSpaceDN w:val="0"/>
            <w:adjustRightInd w:val="0"/>
            <w:spacing w:after="0" w:line="240" w:lineRule="auto"/>
          </w:pPr>
        </w:pPrChange>
      </w:pPr>
      <w:ins w:id="1017" w:author="Ta Huong" w:date="2020-07-01T14:56:00Z">
        <w:r>
          <w:rPr>
            <w:rFonts w:ascii="Consolas" w:hAnsi="Consolas" w:cs="Consolas"/>
            <w:color w:val="000000"/>
            <w:sz w:val="19"/>
            <w:szCs w:val="19"/>
            <w:lang w:bidi="ar-SA"/>
          </w:rPr>
          <w:t xml:space="preserve">                    GiaoVien giaoVien =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GiaoVien(</w:t>
        </w:r>
        <w:proofErr w:type="gramEnd"/>
        <w:r>
          <w:rPr>
            <w:rFonts w:ascii="Consolas" w:hAnsi="Consolas" w:cs="Consolas"/>
            <w:color w:val="000000"/>
            <w:sz w:val="19"/>
            <w:szCs w:val="19"/>
            <w:lang w:bidi="ar-SA"/>
          </w:rPr>
          <w:t>);</w:t>
        </w:r>
      </w:ins>
    </w:p>
    <w:p w14:paraId="4E018D9C" w14:textId="77777777" w:rsidR="009D154F" w:rsidRDefault="009D154F">
      <w:pPr>
        <w:tabs>
          <w:tab w:val="left" w:pos="90"/>
        </w:tabs>
        <w:autoSpaceDE w:val="0"/>
        <w:autoSpaceDN w:val="0"/>
        <w:adjustRightInd w:val="0"/>
        <w:spacing w:after="0" w:line="240" w:lineRule="auto"/>
        <w:ind w:left="1350" w:hanging="630"/>
        <w:rPr>
          <w:ins w:id="1018" w:author="Ta Huong" w:date="2020-07-01T14:56:00Z"/>
          <w:rFonts w:ascii="Consolas" w:hAnsi="Consolas" w:cs="Consolas"/>
          <w:color w:val="000000"/>
          <w:sz w:val="19"/>
          <w:szCs w:val="19"/>
          <w:lang w:bidi="ar-SA"/>
        </w:rPr>
        <w:pPrChange w:id="1019" w:author="Ta Huong" w:date="2020-07-01T14:57:00Z">
          <w:pPr>
            <w:autoSpaceDE w:val="0"/>
            <w:autoSpaceDN w:val="0"/>
            <w:adjustRightInd w:val="0"/>
            <w:spacing w:after="0" w:line="240" w:lineRule="auto"/>
          </w:pPr>
        </w:pPrChange>
      </w:pPr>
      <w:ins w:id="1020" w:author="Ta Huong" w:date="2020-07-01T14:56:00Z">
        <w:r>
          <w:rPr>
            <w:rFonts w:ascii="Consolas" w:hAnsi="Consolas" w:cs="Consolas"/>
            <w:color w:val="000000"/>
            <w:sz w:val="19"/>
            <w:szCs w:val="19"/>
            <w:lang w:bidi="ar-SA"/>
          </w:rPr>
          <w:t xml:space="preserve">                    giaoVien.MaGV = </w:t>
        </w:r>
        <w:proofErr w:type="gramStart"/>
        <w:r>
          <w:rPr>
            <w:rFonts w:ascii="Consolas" w:hAnsi="Consolas" w:cs="Consolas"/>
            <w:color w:val="000000"/>
            <w:sz w:val="19"/>
            <w:szCs w:val="19"/>
            <w:lang w:bidi="ar-SA"/>
          </w:rPr>
          <w:t>reader.GetString</w:t>
        </w:r>
        <w:proofErr w:type="gramEnd"/>
        <w:r>
          <w:rPr>
            <w:rFonts w:ascii="Consolas" w:hAnsi="Consolas" w:cs="Consolas"/>
            <w:color w:val="000000"/>
            <w:sz w:val="19"/>
            <w:szCs w:val="19"/>
            <w:lang w:bidi="ar-SA"/>
          </w:rPr>
          <w:t>(0);</w:t>
        </w:r>
      </w:ins>
    </w:p>
    <w:p w14:paraId="2CA2723D" w14:textId="77777777" w:rsidR="009D154F" w:rsidRDefault="009D154F">
      <w:pPr>
        <w:tabs>
          <w:tab w:val="left" w:pos="90"/>
        </w:tabs>
        <w:autoSpaceDE w:val="0"/>
        <w:autoSpaceDN w:val="0"/>
        <w:adjustRightInd w:val="0"/>
        <w:spacing w:after="0" w:line="240" w:lineRule="auto"/>
        <w:ind w:left="1350" w:hanging="630"/>
        <w:rPr>
          <w:ins w:id="1021" w:author="Ta Huong" w:date="2020-07-01T14:56:00Z"/>
          <w:rFonts w:ascii="Consolas" w:hAnsi="Consolas" w:cs="Consolas"/>
          <w:color w:val="000000"/>
          <w:sz w:val="19"/>
          <w:szCs w:val="19"/>
          <w:lang w:bidi="ar-SA"/>
        </w:rPr>
        <w:pPrChange w:id="1022" w:author="Ta Huong" w:date="2020-07-01T14:57:00Z">
          <w:pPr>
            <w:autoSpaceDE w:val="0"/>
            <w:autoSpaceDN w:val="0"/>
            <w:adjustRightInd w:val="0"/>
            <w:spacing w:after="0" w:line="240" w:lineRule="auto"/>
          </w:pPr>
        </w:pPrChange>
      </w:pPr>
      <w:ins w:id="1023" w:author="Ta Huong" w:date="2020-07-01T14:56:00Z">
        <w:r>
          <w:rPr>
            <w:rFonts w:ascii="Consolas" w:hAnsi="Consolas" w:cs="Consolas"/>
            <w:color w:val="000000"/>
            <w:sz w:val="19"/>
            <w:szCs w:val="19"/>
            <w:lang w:bidi="ar-SA"/>
          </w:rPr>
          <w:t xml:space="preserve">                    giaoViens.Add(giaoVien);</w:t>
        </w:r>
      </w:ins>
    </w:p>
    <w:p w14:paraId="6F055C75" w14:textId="77777777" w:rsidR="009D154F" w:rsidRDefault="009D154F">
      <w:pPr>
        <w:tabs>
          <w:tab w:val="left" w:pos="90"/>
        </w:tabs>
        <w:autoSpaceDE w:val="0"/>
        <w:autoSpaceDN w:val="0"/>
        <w:adjustRightInd w:val="0"/>
        <w:spacing w:after="0" w:line="240" w:lineRule="auto"/>
        <w:ind w:left="1350" w:hanging="630"/>
        <w:rPr>
          <w:ins w:id="1024" w:author="Ta Huong" w:date="2020-07-01T14:56:00Z"/>
          <w:rFonts w:ascii="Consolas" w:hAnsi="Consolas" w:cs="Consolas"/>
          <w:color w:val="000000"/>
          <w:sz w:val="19"/>
          <w:szCs w:val="19"/>
          <w:lang w:bidi="ar-SA"/>
        </w:rPr>
        <w:pPrChange w:id="1025" w:author="Ta Huong" w:date="2020-07-01T14:57:00Z">
          <w:pPr>
            <w:autoSpaceDE w:val="0"/>
            <w:autoSpaceDN w:val="0"/>
            <w:adjustRightInd w:val="0"/>
            <w:spacing w:after="0" w:line="240" w:lineRule="auto"/>
          </w:pPr>
        </w:pPrChange>
      </w:pPr>
      <w:ins w:id="1026" w:author="Ta Huong" w:date="2020-07-01T14:56:00Z">
        <w:r>
          <w:rPr>
            <w:rFonts w:ascii="Consolas" w:hAnsi="Consolas" w:cs="Consolas"/>
            <w:color w:val="000000"/>
            <w:sz w:val="19"/>
            <w:szCs w:val="19"/>
            <w:lang w:bidi="ar-SA"/>
          </w:rPr>
          <w:t xml:space="preserve">                }</w:t>
        </w:r>
      </w:ins>
    </w:p>
    <w:p w14:paraId="3BB8ED97" w14:textId="77777777" w:rsidR="009D154F" w:rsidRDefault="009D154F">
      <w:pPr>
        <w:tabs>
          <w:tab w:val="left" w:pos="90"/>
        </w:tabs>
        <w:autoSpaceDE w:val="0"/>
        <w:autoSpaceDN w:val="0"/>
        <w:adjustRightInd w:val="0"/>
        <w:spacing w:after="0" w:line="240" w:lineRule="auto"/>
        <w:ind w:left="1350" w:hanging="630"/>
        <w:rPr>
          <w:ins w:id="1027" w:author="Ta Huong" w:date="2020-07-01T14:56:00Z"/>
          <w:rFonts w:ascii="Consolas" w:hAnsi="Consolas" w:cs="Consolas"/>
          <w:color w:val="000000"/>
          <w:sz w:val="19"/>
          <w:szCs w:val="19"/>
          <w:lang w:bidi="ar-SA"/>
        </w:rPr>
        <w:pPrChange w:id="1028" w:author="Ta Huong" w:date="2020-07-01T14:57:00Z">
          <w:pPr>
            <w:autoSpaceDE w:val="0"/>
            <w:autoSpaceDN w:val="0"/>
            <w:adjustRightInd w:val="0"/>
            <w:spacing w:after="0" w:line="240" w:lineRule="auto"/>
          </w:pPr>
        </w:pPrChange>
      </w:pPr>
    </w:p>
    <w:p w14:paraId="407F81B6" w14:textId="77777777" w:rsidR="009D154F" w:rsidRDefault="009D154F">
      <w:pPr>
        <w:tabs>
          <w:tab w:val="left" w:pos="90"/>
        </w:tabs>
        <w:autoSpaceDE w:val="0"/>
        <w:autoSpaceDN w:val="0"/>
        <w:adjustRightInd w:val="0"/>
        <w:spacing w:after="0" w:line="240" w:lineRule="auto"/>
        <w:ind w:left="1350" w:hanging="630"/>
        <w:rPr>
          <w:ins w:id="1029" w:author="Ta Huong" w:date="2020-07-01T14:56:00Z"/>
          <w:rFonts w:ascii="Consolas" w:hAnsi="Consolas" w:cs="Consolas"/>
          <w:color w:val="000000"/>
          <w:sz w:val="19"/>
          <w:szCs w:val="19"/>
          <w:lang w:bidi="ar-SA"/>
        </w:rPr>
        <w:pPrChange w:id="1030" w:author="Ta Huong" w:date="2020-07-01T14:57:00Z">
          <w:pPr>
            <w:autoSpaceDE w:val="0"/>
            <w:autoSpaceDN w:val="0"/>
            <w:adjustRightInd w:val="0"/>
            <w:spacing w:after="0" w:line="240" w:lineRule="auto"/>
          </w:pPr>
        </w:pPrChange>
      </w:pPr>
      <w:ins w:id="1031" w:author="Ta Huong" w:date="2020-07-01T14:56: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true</w:t>
        </w:r>
        <w:r>
          <w:rPr>
            <w:rFonts w:ascii="Consolas" w:hAnsi="Consolas" w:cs="Consolas"/>
            <w:color w:val="000000"/>
            <w:sz w:val="19"/>
            <w:szCs w:val="19"/>
            <w:lang w:bidi="ar-SA"/>
          </w:rPr>
          <w:t>;</w:t>
        </w:r>
      </w:ins>
    </w:p>
    <w:p w14:paraId="76A0045F" w14:textId="77777777" w:rsidR="009D154F" w:rsidRDefault="009D154F">
      <w:pPr>
        <w:tabs>
          <w:tab w:val="left" w:pos="90"/>
        </w:tabs>
        <w:autoSpaceDE w:val="0"/>
        <w:autoSpaceDN w:val="0"/>
        <w:adjustRightInd w:val="0"/>
        <w:spacing w:after="0" w:line="240" w:lineRule="auto"/>
        <w:ind w:left="1350" w:hanging="630"/>
        <w:rPr>
          <w:ins w:id="1032" w:author="Ta Huong" w:date="2020-07-01T14:56:00Z"/>
          <w:rFonts w:ascii="Consolas" w:hAnsi="Consolas" w:cs="Consolas"/>
          <w:color w:val="000000"/>
          <w:sz w:val="19"/>
          <w:szCs w:val="19"/>
          <w:lang w:bidi="ar-SA"/>
        </w:rPr>
        <w:pPrChange w:id="1033" w:author="Ta Huong" w:date="2020-07-01T14:57:00Z">
          <w:pPr>
            <w:autoSpaceDE w:val="0"/>
            <w:autoSpaceDN w:val="0"/>
            <w:adjustRightInd w:val="0"/>
            <w:spacing w:after="0" w:line="240" w:lineRule="auto"/>
          </w:pPr>
        </w:pPrChange>
      </w:pPr>
      <w:ins w:id="1034" w:author="Ta Huong" w:date="2020-07-01T14:56:00Z">
        <w:r>
          <w:rPr>
            <w:rFonts w:ascii="Consolas" w:hAnsi="Consolas" w:cs="Consolas"/>
            <w:color w:val="000000"/>
            <w:sz w:val="19"/>
            <w:szCs w:val="19"/>
            <w:lang w:bidi="ar-SA"/>
          </w:rPr>
          <w:t xml:space="preserve">            }</w:t>
        </w:r>
      </w:ins>
    </w:p>
    <w:p w14:paraId="73D4A7DF" w14:textId="77777777" w:rsidR="009D154F" w:rsidRDefault="009D154F">
      <w:pPr>
        <w:tabs>
          <w:tab w:val="left" w:pos="90"/>
        </w:tabs>
        <w:autoSpaceDE w:val="0"/>
        <w:autoSpaceDN w:val="0"/>
        <w:adjustRightInd w:val="0"/>
        <w:spacing w:after="0" w:line="240" w:lineRule="auto"/>
        <w:ind w:left="1350" w:hanging="630"/>
        <w:rPr>
          <w:ins w:id="1035" w:author="Ta Huong" w:date="2020-07-01T14:56:00Z"/>
          <w:rFonts w:ascii="Consolas" w:hAnsi="Consolas" w:cs="Consolas"/>
          <w:color w:val="000000"/>
          <w:sz w:val="19"/>
          <w:szCs w:val="19"/>
          <w:lang w:bidi="ar-SA"/>
        </w:rPr>
        <w:pPrChange w:id="1036" w:author="Ta Huong" w:date="2020-07-01T14:57:00Z">
          <w:pPr>
            <w:autoSpaceDE w:val="0"/>
            <w:autoSpaceDN w:val="0"/>
            <w:adjustRightInd w:val="0"/>
            <w:spacing w:after="0" w:line="240" w:lineRule="auto"/>
          </w:pPr>
        </w:pPrChange>
      </w:pPr>
      <w:ins w:id="1037"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catch</w:t>
        </w:r>
      </w:ins>
    </w:p>
    <w:p w14:paraId="4038FD7D" w14:textId="77777777" w:rsidR="009D154F" w:rsidRDefault="009D154F">
      <w:pPr>
        <w:tabs>
          <w:tab w:val="left" w:pos="90"/>
        </w:tabs>
        <w:autoSpaceDE w:val="0"/>
        <w:autoSpaceDN w:val="0"/>
        <w:adjustRightInd w:val="0"/>
        <w:spacing w:after="0" w:line="240" w:lineRule="auto"/>
        <w:ind w:left="1350" w:hanging="630"/>
        <w:rPr>
          <w:ins w:id="1038" w:author="Ta Huong" w:date="2020-07-01T14:56:00Z"/>
          <w:rFonts w:ascii="Consolas" w:hAnsi="Consolas" w:cs="Consolas"/>
          <w:color w:val="000000"/>
          <w:sz w:val="19"/>
          <w:szCs w:val="19"/>
          <w:lang w:bidi="ar-SA"/>
        </w:rPr>
        <w:pPrChange w:id="1039" w:author="Ta Huong" w:date="2020-07-01T14:57:00Z">
          <w:pPr>
            <w:autoSpaceDE w:val="0"/>
            <w:autoSpaceDN w:val="0"/>
            <w:adjustRightInd w:val="0"/>
            <w:spacing w:after="0" w:line="240" w:lineRule="auto"/>
          </w:pPr>
        </w:pPrChange>
      </w:pPr>
      <w:ins w:id="1040" w:author="Ta Huong" w:date="2020-07-01T14:56:00Z">
        <w:r>
          <w:rPr>
            <w:rFonts w:ascii="Consolas" w:hAnsi="Consolas" w:cs="Consolas"/>
            <w:color w:val="000000"/>
            <w:sz w:val="19"/>
            <w:szCs w:val="19"/>
            <w:lang w:bidi="ar-SA"/>
          </w:rPr>
          <w:t xml:space="preserve">            {</w:t>
        </w:r>
      </w:ins>
    </w:p>
    <w:p w14:paraId="65617867" w14:textId="77777777" w:rsidR="009D154F" w:rsidRDefault="009D154F">
      <w:pPr>
        <w:tabs>
          <w:tab w:val="left" w:pos="90"/>
        </w:tabs>
        <w:autoSpaceDE w:val="0"/>
        <w:autoSpaceDN w:val="0"/>
        <w:adjustRightInd w:val="0"/>
        <w:spacing w:after="0" w:line="240" w:lineRule="auto"/>
        <w:ind w:left="1350" w:hanging="630"/>
        <w:rPr>
          <w:ins w:id="1041" w:author="Ta Huong" w:date="2020-07-01T14:56:00Z"/>
          <w:rFonts w:ascii="Consolas" w:hAnsi="Consolas" w:cs="Consolas"/>
          <w:color w:val="000000"/>
          <w:sz w:val="19"/>
          <w:szCs w:val="19"/>
          <w:lang w:bidi="ar-SA"/>
        </w:rPr>
        <w:pPrChange w:id="1042" w:author="Ta Huong" w:date="2020-07-01T14:57:00Z">
          <w:pPr>
            <w:autoSpaceDE w:val="0"/>
            <w:autoSpaceDN w:val="0"/>
            <w:adjustRightInd w:val="0"/>
            <w:spacing w:after="0" w:line="240" w:lineRule="auto"/>
          </w:pPr>
        </w:pPrChange>
      </w:pPr>
      <w:ins w:id="1043" w:author="Ta Huong" w:date="2020-07-01T14:56: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false</w:t>
        </w:r>
        <w:r>
          <w:rPr>
            <w:rFonts w:ascii="Consolas" w:hAnsi="Consolas" w:cs="Consolas"/>
            <w:color w:val="000000"/>
            <w:sz w:val="19"/>
            <w:szCs w:val="19"/>
            <w:lang w:bidi="ar-SA"/>
          </w:rPr>
          <w:t>;</w:t>
        </w:r>
      </w:ins>
    </w:p>
    <w:p w14:paraId="6754F902" w14:textId="77777777" w:rsidR="009D154F" w:rsidRDefault="009D154F">
      <w:pPr>
        <w:tabs>
          <w:tab w:val="left" w:pos="90"/>
        </w:tabs>
        <w:autoSpaceDE w:val="0"/>
        <w:autoSpaceDN w:val="0"/>
        <w:adjustRightInd w:val="0"/>
        <w:spacing w:after="0" w:line="240" w:lineRule="auto"/>
        <w:ind w:left="1350" w:hanging="630"/>
        <w:rPr>
          <w:ins w:id="1044" w:author="Ta Huong" w:date="2020-07-01T14:56:00Z"/>
          <w:rFonts w:ascii="Consolas" w:hAnsi="Consolas" w:cs="Consolas"/>
          <w:color w:val="000000"/>
          <w:sz w:val="19"/>
          <w:szCs w:val="19"/>
          <w:lang w:bidi="ar-SA"/>
        </w:rPr>
        <w:pPrChange w:id="1045" w:author="Ta Huong" w:date="2020-07-01T14:57:00Z">
          <w:pPr>
            <w:autoSpaceDE w:val="0"/>
            <w:autoSpaceDN w:val="0"/>
            <w:adjustRightInd w:val="0"/>
            <w:spacing w:after="0" w:line="240" w:lineRule="auto"/>
          </w:pPr>
        </w:pPrChange>
      </w:pPr>
      <w:ins w:id="1046" w:author="Ta Huong" w:date="2020-07-01T14:56:00Z">
        <w:r>
          <w:rPr>
            <w:rFonts w:ascii="Consolas" w:hAnsi="Consolas" w:cs="Consolas"/>
            <w:color w:val="000000"/>
            <w:sz w:val="19"/>
            <w:szCs w:val="19"/>
            <w:lang w:bidi="ar-SA"/>
          </w:rPr>
          <w:t xml:space="preserve">            }</w:t>
        </w:r>
      </w:ins>
    </w:p>
    <w:p w14:paraId="41E1A9A7" w14:textId="77777777" w:rsidR="009D154F" w:rsidRDefault="009D154F">
      <w:pPr>
        <w:tabs>
          <w:tab w:val="left" w:pos="90"/>
        </w:tabs>
        <w:autoSpaceDE w:val="0"/>
        <w:autoSpaceDN w:val="0"/>
        <w:adjustRightInd w:val="0"/>
        <w:spacing w:after="0" w:line="240" w:lineRule="auto"/>
        <w:ind w:left="1350" w:hanging="630"/>
        <w:rPr>
          <w:ins w:id="1047" w:author="Ta Huong" w:date="2020-07-01T14:56:00Z"/>
          <w:rFonts w:ascii="Consolas" w:hAnsi="Consolas" w:cs="Consolas"/>
          <w:color w:val="000000"/>
          <w:sz w:val="19"/>
          <w:szCs w:val="19"/>
          <w:lang w:bidi="ar-SA"/>
        </w:rPr>
        <w:pPrChange w:id="1048" w:author="Ta Huong" w:date="2020-07-01T14:57:00Z">
          <w:pPr>
            <w:autoSpaceDE w:val="0"/>
            <w:autoSpaceDN w:val="0"/>
            <w:adjustRightInd w:val="0"/>
            <w:spacing w:after="0" w:line="240" w:lineRule="auto"/>
          </w:pPr>
        </w:pPrChange>
      </w:pPr>
      <w:ins w:id="1049"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finally</w:t>
        </w:r>
      </w:ins>
    </w:p>
    <w:p w14:paraId="0936430A" w14:textId="77777777" w:rsidR="009D154F" w:rsidRDefault="009D154F">
      <w:pPr>
        <w:tabs>
          <w:tab w:val="left" w:pos="90"/>
        </w:tabs>
        <w:autoSpaceDE w:val="0"/>
        <w:autoSpaceDN w:val="0"/>
        <w:adjustRightInd w:val="0"/>
        <w:spacing w:after="0" w:line="240" w:lineRule="auto"/>
        <w:ind w:left="1350" w:hanging="630"/>
        <w:rPr>
          <w:ins w:id="1050" w:author="Ta Huong" w:date="2020-07-01T14:56:00Z"/>
          <w:rFonts w:ascii="Consolas" w:hAnsi="Consolas" w:cs="Consolas"/>
          <w:color w:val="000000"/>
          <w:sz w:val="19"/>
          <w:szCs w:val="19"/>
          <w:lang w:bidi="ar-SA"/>
        </w:rPr>
        <w:pPrChange w:id="1051" w:author="Ta Huong" w:date="2020-07-01T14:57:00Z">
          <w:pPr>
            <w:autoSpaceDE w:val="0"/>
            <w:autoSpaceDN w:val="0"/>
            <w:adjustRightInd w:val="0"/>
            <w:spacing w:after="0" w:line="240" w:lineRule="auto"/>
          </w:pPr>
        </w:pPrChange>
      </w:pPr>
      <w:ins w:id="1052" w:author="Ta Huong" w:date="2020-07-01T14:56:00Z">
        <w:r>
          <w:rPr>
            <w:rFonts w:ascii="Consolas" w:hAnsi="Consolas" w:cs="Consolas"/>
            <w:color w:val="000000"/>
            <w:sz w:val="19"/>
            <w:szCs w:val="19"/>
            <w:lang w:bidi="ar-SA"/>
          </w:rPr>
          <w:t xml:space="preserve">            {</w:t>
        </w:r>
      </w:ins>
    </w:p>
    <w:p w14:paraId="01B6822C" w14:textId="77777777" w:rsidR="009D154F" w:rsidRDefault="009D154F">
      <w:pPr>
        <w:tabs>
          <w:tab w:val="left" w:pos="90"/>
        </w:tabs>
        <w:autoSpaceDE w:val="0"/>
        <w:autoSpaceDN w:val="0"/>
        <w:adjustRightInd w:val="0"/>
        <w:spacing w:after="0" w:line="240" w:lineRule="auto"/>
        <w:ind w:left="1350" w:hanging="630"/>
        <w:rPr>
          <w:ins w:id="1053" w:author="Ta Huong" w:date="2020-07-01T14:56:00Z"/>
          <w:rFonts w:ascii="Consolas" w:hAnsi="Consolas" w:cs="Consolas"/>
          <w:color w:val="000000"/>
          <w:sz w:val="19"/>
          <w:szCs w:val="19"/>
          <w:lang w:bidi="ar-SA"/>
        </w:rPr>
        <w:pPrChange w:id="1054" w:author="Ta Huong" w:date="2020-07-01T14:57:00Z">
          <w:pPr>
            <w:autoSpaceDE w:val="0"/>
            <w:autoSpaceDN w:val="0"/>
            <w:adjustRightInd w:val="0"/>
            <w:spacing w:after="0" w:line="240" w:lineRule="auto"/>
          </w:pPr>
        </w:pPrChange>
      </w:pPr>
      <w:ins w:id="1055" w:author="Ta Huong" w:date="2020-07-01T14:56: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connection.Close</w:t>
        </w:r>
        <w:proofErr w:type="gramEnd"/>
        <w:r>
          <w:rPr>
            <w:rFonts w:ascii="Consolas" w:hAnsi="Consolas" w:cs="Consolas"/>
            <w:color w:val="000000"/>
            <w:sz w:val="19"/>
            <w:szCs w:val="19"/>
            <w:lang w:bidi="ar-SA"/>
          </w:rPr>
          <w:t>();</w:t>
        </w:r>
      </w:ins>
    </w:p>
    <w:p w14:paraId="51AC738D" w14:textId="77777777" w:rsidR="009D154F" w:rsidRDefault="009D154F">
      <w:pPr>
        <w:tabs>
          <w:tab w:val="left" w:pos="90"/>
        </w:tabs>
        <w:autoSpaceDE w:val="0"/>
        <w:autoSpaceDN w:val="0"/>
        <w:adjustRightInd w:val="0"/>
        <w:spacing w:after="0" w:line="240" w:lineRule="auto"/>
        <w:ind w:left="1350" w:hanging="630"/>
        <w:rPr>
          <w:ins w:id="1056" w:author="Ta Huong" w:date="2020-07-01T14:56:00Z"/>
          <w:rFonts w:ascii="Consolas" w:hAnsi="Consolas" w:cs="Consolas"/>
          <w:color w:val="000000"/>
          <w:sz w:val="19"/>
          <w:szCs w:val="19"/>
          <w:lang w:bidi="ar-SA"/>
        </w:rPr>
        <w:pPrChange w:id="1057" w:author="Ta Huong" w:date="2020-07-01T14:57:00Z">
          <w:pPr>
            <w:autoSpaceDE w:val="0"/>
            <w:autoSpaceDN w:val="0"/>
            <w:adjustRightInd w:val="0"/>
            <w:spacing w:after="0" w:line="240" w:lineRule="auto"/>
          </w:pPr>
        </w:pPrChange>
      </w:pPr>
      <w:ins w:id="1058" w:author="Ta Huong" w:date="2020-07-01T14:56:00Z">
        <w:r>
          <w:rPr>
            <w:rFonts w:ascii="Consolas" w:hAnsi="Consolas" w:cs="Consolas"/>
            <w:color w:val="000000"/>
            <w:sz w:val="19"/>
            <w:szCs w:val="19"/>
            <w:lang w:bidi="ar-SA"/>
          </w:rPr>
          <w:t xml:space="preserve">            }</w:t>
        </w:r>
      </w:ins>
    </w:p>
    <w:p w14:paraId="5FD9D073" w14:textId="77777777" w:rsidR="009D154F" w:rsidRDefault="009D154F">
      <w:pPr>
        <w:tabs>
          <w:tab w:val="left" w:pos="90"/>
        </w:tabs>
        <w:autoSpaceDE w:val="0"/>
        <w:autoSpaceDN w:val="0"/>
        <w:adjustRightInd w:val="0"/>
        <w:spacing w:after="0" w:line="240" w:lineRule="auto"/>
        <w:ind w:left="1350" w:hanging="630"/>
        <w:rPr>
          <w:ins w:id="1059" w:author="Ta Huong" w:date="2020-07-01T14:56:00Z"/>
          <w:rFonts w:ascii="Consolas" w:hAnsi="Consolas" w:cs="Consolas"/>
          <w:color w:val="000000"/>
          <w:sz w:val="19"/>
          <w:szCs w:val="19"/>
          <w:lang w:bidi="ar-SA"/>
        </w:rPr>
        <w:pPrChange w:id="1060" w:author="Ta Huong" w:date="2020-07-01T14:57:00Z">
          <w:pPr>
            <w:autoSpaceDE w:val="0"/>
            <w:autoSpaceDN w:val="0"/>
            <w:adjustRightInd w:val="0"/>
            <w:spacing w:after="0" w:line="240" w:lineRule="auto"/>
          </w:pPr>
        </w:pPrChange>
      </w:pPr>
    </w:p>
    <w:p w14:paraId="421EAFA8" w14:textId="77777777" w:rsidR="009D154F" w:rsidRDefault="009D154F">
      <w:pPr>
        <w:tabs>
          <w:tab w:val="left" w:pos="90"/>
        </w:tabs>
        <w:autoSpaceDE w:val="0"/>
        <w:autoSpaceDN w:val="0"/>
        <w:adjustRightInd w:val="0"/>
        <w:spacing w:after="0" w:line="240" w:lineRule="auto"/>
        <w:ind w:left="1350" w:hanging="630"/>
        <w:rPr>
          <w:ins w:id="1061" w:author="Ta Huong" w:date="2020-07-01T14:56:00Z"/>
          <w:rFonts w:ascii="Consolas" w:hAnsi="Consolas" w:cs="Consolas"/>
          <w:color w:val="000000"/>
          <w:sz w:val="19"/>
          <w:szCs w:val="19"/>
          <w:lang w:bidi="ar-SA"/>
        </w:rPr>
        <w:pPrChange w:id="1062" w:author="Ta Huong" w:date="2020-07-01T14:57:00Z">
          <w:pPr>
            <w:autoSpaceDE w:val="0"/>
            <w:autoSpaceDN w:val="0"/>
            <w:adjustRightInd w:val="0"/>
            <w:spacing w:after="0" w:line="240" w:lineRule="auto"/>
          </w:pPr>
        </w:pPrChange>
      </w:pPr>
      <w:ins w:id="1063" w:author="Ta Huong" w:date="2020-07-01T14:56: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canExecute;</w:t>
        </w:r>
      </w:ins>
    </w:p>
    <w:p w14:paraId="2E459EBE" w14:textId="77777777" w:rsidR="009D154F" w:rsidRDefault="009D154F">
      <w:pPr>
        <w:tabs>
          <w:tab w:val="left" w:pos="90"/>
        </w:tabs>
        <w:autoSpaceDE w:val="0"/>
        <w:autoSpaceDN w:val="0"/>
        <w:adjustRightInd w:val="0"/>
        <w:spacing w:after="0" w:line="240" w:lineRule="auto"/>
        <w:ind w:left="1350" w:hanging="630"/>
        <w:rPr>
          <w:ins w:id="1064" w:author="Ta Huong" w:date="2020-07-01T14:56:00Z"/>
          <w:rFonts w:ascii="Consolas" w:hAnsi="Consolas" w:cs="Consolas"/>
          <w:color w:val="000000"/>
          <w:sz w:val="19"/>
          <w:szCs w:val="19"/>
          <w:lang w:bidi="ar-SA"/>
        </w:rPr>
        <w:pPrChange w:id="1065" w:author="Ta Huong" w:date="2020-07-01T14:57:00Z">
          <w:pPr>
            <w:autoSpaceDE w:val="0"/>
            <w:autoSpaceDN w:val="0"/>
            <w:adjustRightInd w:val="0"/>
            <w:spacing w:after="0" w:line="240" w:lineRule="auto"/>
          </w:pPr>
        </w:pPrChange>
      </w:pPr>
      <w:ins w:id="1066" w:author="Ta Huong" w:date="2020-07-01T14:56:00Z">
        <w:r>
          <w:rPr>
            <w:rFonts w:ascii="Consolas" w:hAnsi="Consolas" w:cs="Consolas"/>
            <w:color w:val="000000"/>
            <w:sz w:val="19"/>
            <w:szCs w:val="19"/>
            <w:lang w:bidi="ar-SA"/>
          </w:rPr>
          <w:t xml:space="preserve">        }</w:t>
        </w:r>
      </w:ins>
    </w:p>
    <w:p w14:paraId="3FE7A947" w14:textId="3F37B71B" w:rsidR="009D154F" w:rsidRDefault="009D154F">
      <w:pPr>
        <w:tabs>
          <w:tab w:val="left" w:pos="90"/>
        </w:tabs>
        <w:autoSpaceDE w:val="0"/>
        <w:autoSpaceDN w:val="0"/>
        <w:adjustRightInd w:val="0"/>
        <w:spacing w:after="0" w:line="240" w:lineRule="auto"/>
        <w:ind w:left="1350" w:hanging="630"/>
        <w:rPr>
          <w:ins w:id="1067" w:author="Ta Huong" w:date="2020-07-01T14:56:00Z"/>
          <w:rFonts w:ascii="Consolas" w:hAnsi="Consolas" w:cs="Consolas"/>
          <w:color w:val="000000"/>
          <w:sz w:val="19"/>
          <w:szCs w:val="19"/>
          <w:lang w:bidi="ar-SA"/>
        </w:rPr>
        <w:pPrChange w:id="1068" w:author="Ta Huong" w:date="2020-07-01T14:57:00Z">
          <w:pPr>
            <w:autoSpaceDE w:val="0"/>
            <w:autoSpaceDN w:val="0"/>
            <w:adjustRightInd w:val="0"/>
            <w:spacing w:after="0" w:line="240" w:lineRule="auto"/>
          </w:pPr>
        </w:pPrChange>
      </w:pPr>
      <w:ins w:id="1069" w:author="Ta Huong" w:date="2020-07-01T14:56:00Z">
        <w:r>
          <w:rPr>
            <w:rFonts w:ascii="Consolas" w:hAnsi="Consolas" w:cs="Consolas"/>
            <w:color w:val="000000"/>
            <w:sz w:val="19"/>
            <w:szCs w:val="19"/>
            <w:lang w:bidi="ar-SA"/>
          </w:rPr>
          <w:t xml:space="preserve">    }</w:t>
        </w:r>
      </w:ins>
    </w:p>
    <w:p w14:paraId="3555E2DC" w14:textId="3AF4A872" w:rsidR="009D154F" w:rsidRDefault="009D154F">
      <w:pPr>
        <w:tabs>
          <w:tab w:val="left" w:pos="90"/>
        </w:tabs>
        <w:autoSpaceDE w:val="0"/>
        <w:autoSpaceDN w:val="0"/>
        <w:adjustRightInd w:val="0"/>
        <w:spacing w:after="0" w:line="240" w:lineRule="auto"/>
        <w:ind w:left="1350" w:hanging="630"/>
        <w:rPr>
          <w:ins w:id="1070" w:author="Ta Huong" w:date="2020-07-01T14:56:00Z"/>
          <w:rFonts w:ascii="Consolas" w:hAnsi="Consolas" w:cs="Consolas"/>
          <w:color w:val="000000"/>
          <w:sz w:val="19"/>
          <w:szCs w:val="19"/>
          <w:lang w:bidi="ar-SA"/>
        </w:rPr>
        <w:pPrChange w:id="1071" w:author="Ta Huong" w:date="2020-07-01T14:57:00Z">
          <w:pPr>
            <w:autoSpaceDE w:val="0"/>
            <w:autoSpaceDN w:val="0"/>
            <w:adjustRightInd w:val="0"/>
            <w:spacing w:after="0" w:line="240" w:lineRule="auto"/>
          </w:pPr>
        </w:pPrChange>
      </w:pPr>
      <w:ins w:id="1072" w:author="Ta Huong" w:date="2020-07-01T14:56:00Z">
        <w:r>
          <w:rPr>
            <w:rFonts w:ascii="Consolas" w:hAnsi="Consolas" w:cs="Consolas"/>
            <w:color w:val="000000"/>
            <w:sz w:val="19"/>
            <w:szCs w:val="19"/>
            <w:lang w:bidi="ar-SA"/>
          </w:rPr>
          <w:t>}</w:t>
        </w:r>
      </w:ins>
    </w:p>
    <w:p w14:paraId="40BC6F8B" w14:textId="078A1FB3" w:rsidR="009D154F" w:rsidRDefault="00C41D02">
      <w:pPr>
        <w:pStyle w:val="ListParagraph"/>
        <w:numPr>
          <w:ilvl w:val="1"/>
          <w:numId w:val="6"/>
        </w:numPr>
        <w:tabs>
          <w:tab w:val="left" w:pos="1440"/>
        </w:tabs>
        <w:spacing w:line="360" w:lineRule="auto"/>
        <w:outlineLvl w:val="2"/>
        <w:rPr>
          <w:ins w:id="1073" w:author="Ta Huong" w:date="2020-07-01T14:59:00Z"/>
          <w:rFonts w:ascii="Times New Roman" w:eastAsia="Times New Roman" w:hAnsi="Times New Roman" w:cs="Times New Roman"/>
          <w:b/>
          <w:bCs/>
          <w:color w:val="212121"/>
          <w:sz w:val="26"/>
          <w:szCs w:val="26"/>
          <w:lang w:eastAsia="en-GB"/>
        </w:rPr>
        <w:pPrChange w:id="1074" w:author="Ta Huong" w:date="2020-07-01T15:37:00Z">
          <w:pPr>
            <w:pStyle w:val="ListParagraph"/>
            <w:numPr>
              <w:ilvl w:val="1"/>
              <w:numId w:val="6"/>
            </w:numPr>
            <w:tabs>
              <w:tab w:val="left" w:pos="1440"/>
            </w:tabs>
            <w:spacing w:line="360" w:lineRule="auto"/>
            <w:ind w:hanging="720"/>
          </w:pPr>
        </w:pPrChange>
      </w:pPr>
      <w:bookmarkStart w:id="1075" w:name="_Toc44510879"/>
      <w:ins w:id="1076" w:author="Ta Huong" w:date="2020-07-01T14:59:00Z">
        <w:r>
          <w:rPr>
            <w:rFonts w:ascii="Times New Roman" w:eastAsia="Times New Roman" w:hAnsi="Times New Roman" w:cs="Times New Roman"/>
            <w:b/>
            <w:bCs/>
            <w:color w:val="212121"/>
            <w:sz w:val="26"/>
            <w:szCs w:val="26"/>
            <w:lang w:eastAsia="en-GB"/>
          </w:rPr>
          <w:t>LINQ to SQL</w:t>
        </w:r>
        <w:bookmarkEnd w:id="1075"/>
      </w:ins>
    </w:p>
    <w:p w14:paraId="182CC27B" w14:textId="10FB657B" w:rsidR="00C41D02" w:rsidRDefault="00C41D02">
      <w:pPr>
        <w:pStyle w:val="ListParagraph"/>
        <w:numPr>
          <w:ilvl w:val="0"/>
          <w:numId w:val="6"/>
        </w:numPr>
        <w:tabs>
          <w:tab w:val="left" w:pos="1440"/>
        </w:tabs>
        <w:spacing w:line="360" w:lineRule="auto"/>
        <w:outlineLvl w:val="1"/>
        <w:rPr>
          <w:ins w:id="1077" w:author="Ta Huong" w:date="2020-07-01T15:02:00Z"/>
          <w:rFonts w:ascii="Times New Roman" w:eastAsia="Times New Roman" w:hAnsi="Times New Roman" w:cs="Times New Roman"/>
          <w:b/>
          <w:bCs/>
          <w:color w:val="212121"/>
          <w:sz w:val="26"/>
          <w:szCs w:val="26"/>
          <w:lang w:eastAsia="en-GB"/>
        </w:rPr>
        <w:pPrChange w:id="1078" w:author="Ta Huong" w:date="2020-07-01T15:42:00Z">
          <w:pPr>
            <w:pStyle w:val="ListParagraph"/>
            <w:numPr>
              <w:numId w:val="6"/>
            </w:numPr>
            <w:tabs>
              <w:tab w:val="left" w:pos="1440"/>
            </w:tabs>
            <w:spacing w:line="360" w:lineRule="auto"/>
            <w:ind w:left="360" w:hanging="360"/>
          </w:pPr>
        </w:pPrChange>
      </w:pPr>
      <w:bookmarkStart w:id="1079" w:name="_Toc44510880"/>
      <w:ins w:id="1080" w:author="Ta Huong" w:date="2020-07-01T15:00:00Z">
        <w:r w:rsidRPr="00DA4C39">
          <w:rPr>
            <w:noProof/>
            <w:color w:val="2F5496" w:themeColor="accent1" w:themeShade="BF"/>
            <w:lang w:eastAsia="en-GB"/>
            <w:rPrChange w:id="1081" w:author="Ta Huong" w:date="2020-07-01T15:42:00Z">
              <w:rPr>
                <w:noProof/>
                <w:lang w:eastAsia="en-GB"/>
              </w:rPr>
            </w:rPrChange>
          </w:rPr>
          <w:lastRenderedPageBreak/>
          <w:drawing>
            <wp:anchor distT="0" distB="0" distL="114300" distR="114300" simplePos="0" relativeHeight="251659264" behindDoc="0" locked="0" layoutInCell="1" allowOverlap="1" wp14:anchorId="67D670D7" wp14:editId="5A043E29">
              <wp:simplePos x="0" y="0"/>
              <wp:positionH relativeFrom="column">
                <wp:posOffset>121920</wp:posOffset>
              </wp:positionH>
              <wp:positionV relativeFrom="paragraph">
                <wp:posOffset>0</wp:posOffset>
              </wp:positionV>
              <wp:extent cx="5943600" cy="5116195"/>
              <wp:effectExtent l="0" t="0" r="0" b="0"/>
              <wp:wrapThrough wrapText="bothSides">
                <wp:wrapPolygon edited="0">
                  <wp:start x="0" y="0"/>
                  <wp:lineTo x="0" y="21514"/>
                  <wp:lineTo x="21531" y="21514"/>
                  <wp:lineTo x="2153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5116195"/>
                      </a:xfrm>
                      <a:prstGeom prst="rect">
                        <a:avLst/>
                      </a:prstGeom>
                    </pic:spPr>
                  </pic:pic>
                </a:graphicData>
              </a:graphic>
              <wp14:sizeRelV relativeFrom="margin">
                <wp14:pctHeight>0</wp14:pctHeight>
              </wp14:sizeRelV>
            </wp:anchor>
          </w:drawing>
        </w:r>
      </w:ins>
      <w:ins w:id="1082" w:author="Ta Huong" w:date="2020-07-01T15:02:00Z">
        <w:r w:rsidRPr="00DA4C39">
          <w:rPr>
            <w:rFonts w:ascii="Times New Roman" w:eastAsia="Times New Roman" w:hAnsi="Times New Roman" w:cs="Times New Roman"/>
            <w:b/>
            <w:bCs/>
            <w:color w:val="2F5496" w:themeColor="accent1" w:themeShade="BF"/>
            <w:sz w:val="26"/>
            <w:szCs w:val="26"/>
            <w:lang w:eastAsia="en-GB"/>
            <w:rPrChange w:id="1083" w:author="Ta Huong" w:date="2020-07-01T15:42:00Z">
              <w:rPr>
                <w:rFonts w:ascii="Times New Roman" w:eastAsia="Times New Roman" w:hAnsi="Times New Roman" w:cs="Times New Roman"/>
                <w:b/>
                <w:bCs/>
                <w:color w:val="212121"/>
                <w:sz w:val="26"/>
                <w:szCs w:val="26"/>
                <w:lang w:eastAsia="en-GB"/>
              </w:rPr>
            </w:rPrChange>
          </w:rPr>
          <w:t>BL_Layer</w:t>
        </w:r>
        <w:bookmarkEnd w:id="1079"/>
      </w:ins>
    </w:p>
    <w:p w14:paraId="78A82473" w14:textId="591EA499" w:rsidR="00C41D02" w:rsidRPr="00C41D02" w:rsidRDefault="00C41D02">
      <w:pPr>
        <w:pStyle w:val="ListParagraph"/>
        <w:numPr>
          <w:ilvl w:val="0"/>
          <w:numId w:val="2"/>
        </w:numPr>
        <w:tabs>
          <w:tab w:val="left" w:pos="1440"/>
        </w:tabs>
        <w:spacing w:line="360" w:lineRule="auto"/>
        <w:ind w:left="720" w:firstLine="720"/>
        <w:jc w:val="both"/>
        <w:rPr>
          <w:ins w:id="1084" w:author="Ta Huong" w:date="2020-07-01T15:02:00Z"/>
          <w:rFonts w:ascii="Times New Roman" w:eastAsia="Times New Roman" w:hAnsi="Times New Roman" w:cs="Times New Roman"/>
          <w:color w:val="212121"/>
          <w:sz w:val="26"/>
          <w:szCs w:val="26"/>
          <w:lang w:eastAsia="en-GB"/>
        </w:rPr>
        <w:pPrChange w:id="1085" w:author="Ta Huong" w:date="2020-07-01T15:03:00Z">
          <w:pPr>
            <w:pStyle w:val="ListParagraph"/>
            <w:tabs>
              <w:tab w:val="left" w:pos="1440"/>
            </w:tabs>
            <w:spacing w:line="360" w:lineRule="auto"/>
          </w:pPr>
        </w:pPrChange>
      </w:pPr>
      <w:ins w:id="1086" w:author="Ta Huong" w:date="2020-07-01T15:03:00Z">
        <w:r>
          <w:rPr>
            <w:rFonts w:ascii="Times New Roman" w:eastAsia="Times New Roman" w:hAnsi="Times New Roman" w:cs="Times New Roman"/>
            <w:color w:val="212121"/>
            <w:sz w:val="26"/>
            <w:szCs w:val="26"/>
            <w:lang w:eastAsia="en-GB"/>
          </w:rPr>
          <w:t>Đ</w:t>
        </w:r>
      </w:ins>
      <w:ins w:id="1087" w:author="Ta Huong" w:date="2020-07-01T15:02:00Z">
        <w:r w:rsidRPr="00C41D02">
          <w:rPr>
            <w:rFonts w:ascii="Times New Roman" w:eastAsia="Times New Roman" w:hAnsi="Times New Roman" w:cs="Times New Roman"/>
            <w:color w:val="212121"/>
            <w:sz w:val="26"/>
            <w:szCs w:val="26"/>
            <w:lang w:eastAsia="en-GB"/>
          </w:rPr>
          <w:t xml:space="preserve">áp ứng các yêu cầu thao tác dữ liệu của </w:t>
        </w:r>
      </w:ins>
      <w:ins w:id="1088" w:author="Ta Huong" w:date="2020-07-01T15:03:00Z">
        <w:r>
          <w:rPr>
            <w:rFonts w:ascii="Times New Roman" w:eastAsia="Times New Roman" w:hAnsi="Times New Roman" w:cs="Times New Roman"/>
            <w:color w:val="212121"/>
            <w:sz w:val="26"/>
            <w:szCs w:val="26"/>
            <w:lang w:eastAsia="en-GB"/>
          </w:rPr>
          <w:t>IF_L</w:t>
        </w:r>
      </w:ins>
      <w:ins w:id="1089" w:author="Ta Huong" w:date="2020-07-01T15:02:00Z">
        <w:r w:rsidRPr="00C41D02">
          <w:rPr>
            <w:rFonts w:ascii="Times New Roman" w:eastAsia="Times New Roman" w:hAnsi="Times New Roman" w:cs="Times New Roman"/>
            <w:color w:val="212121"/>
            <w:sz w:val="26"/>
            <w:szCs w:val="26"/>
            <w:lang w:eastAsia="en-GB"/>
          </w:rPr>
          <w:t xml:space="preserve">ayer, xử lý chính nguồn dữ liệu từ </w:t>
        </w:r>
      </w:ins>
      <w:ins w:id="1090" w:author="Ta Huong" w:date="2020-07-01T15:04:00Z">
        <w:r>
          <w:rPr>
            <w:rFonts w:ascii="Times New Roman" w:eastAsia="Times New Roman" w:hAnsi="Times New Roman" w:cs="Times New Roman"/>
            <w:color w:val="212121"/>
            <w:sz w:val="26"/>
            <w:szCs w:val="26"/>
            <w:lang w:eastAsia="en-GB"/>
          </w:rPr>
          <w:t>IF_</w:t>
        </w:r>
      </w:ins>
      <w:ins w:id="1091" w:author="Ta Huong" w:date="2020-07-01T15:02:00Z">
        <w:r w:rsidRPr="00C41D02">
          <w:rPr>
            <w:rFonts w:ascii="Times New Roman" w:eastAsia="Times New Roman" w:hAnsi="Times New Roman" w:cs="Times New Roman"/>
            <w:color w:val="212121"/>
            <w:sz w:val="26"/>
            <w:szCs w:val="26"/>
            <w:lang w:eastAsia="en-GB"/>
          </w:rPr>
          <w:t xml:space="preserve">Layer trước khi truyền xuống </w:t>
        </w:r>
      </w:ins>
      <w:ins w:id="1092" w:author="Ta Huong" w:date="2020-07-01T15:04:00Z">
        <w:r>
          <w:rPr>
            <w:rFonts w:ascii="Times New Roman" w:eastAsia="Times New Roman" w:hAnsi="Times New Roman" w:cs="Times New Roman"/>
            <w:color w:val="212121"/>
            <w:sz w:val="26"/>
            <w:szCs w:val="26"/>
            <w:lang w:eastAsia="en-GB"/>
          </w:rPr>
          <w:t>DB_</w:t>
        </w:r>
      </w:ins>
      <w:ins w:id="1093" w:author="Ta Huong" w:date="2020-07-01T15:02:00Z">
        <w:r w:rsidRPr="00C41D02">
          <w:rPr>
            <w:rFonts w:ascii="Times New Roman" w:eastAsia="Times New Roman" w:hAnsi="Times New Roman" w:cs="Times New Roman"/>
            <w:color w:val="212121"/>
            <w:sz w:val="26"/>
            <w:szCs w:val="26"/>
            <w:lang w:eastAsia="en-GB"/>
          </w:rPr>
          <w:t>Layer và lưu xuống hệ quản trị CSDL.</w:t>
        </w:r>
      </w:ins>
    </w:p>
    <w:p w14:paraId="1770ECF0" w14:textId="3F0E4D8C" w:rsidR="00C41D02" w:rsidRDefault="00C41D02" w:rsidP="00C41D02">
      <w:pPr>
        <w:pStyle w:val="ListParagraph"/>
        <w:numPr>
          <w:ilvl w:val="0"/>
          <w:numId w:val="2"/>
        </w:numPr>
        <w:tabs>
          <w:tab w:val="left" w:pos="1440"/>
        </w:tabs>
        <w:spacing w:line="360" w:lineRule="auto"/>
        <w:ind w:left="720" w:firstLine="720"/>
        <w:jc w:val="both"/>
        <w:rPr>
          <w:ins w:id="1094" w:author="Ta Huong" w:date="2020-07-01T15:05:00Z"/>
          <w:rFonts w:ascii="Times New Roman" w:eastAsia="Times New Roman" w:hAnsi="Times New Roman" w:cs="Times New Roman"/>
          <w:color w:val="212121"/>
          <w:sz w:val="26"/>
          <w:szCs w:val="26"/>
          <w:lang w:eastAsia="en-GB"/>
        </w:rPr>
      </w:pPr>
      <w:ins w:id="1095" w:author="Ta Huong" w:date="2020-07-01T15:04:00Z">
        <w:r>
          <w:rPr>
            <w:rFonts w:ascii="Times New Roman" w:eastAsia="Times New Roman" w:hAnsi="Times New Roman" w:cs="Times New Roman"/>
            <w:color w:val="212121"/>
            <w:sz w:val="26"/>
            <w:szCs w:val="26"/>
            <w:lang w:eastAsia="en-GB"/>
          </w:rPr>
          <w:t>K</w:t>
        </w:r>
      </w:ins>
      <w:ins w:id="1096" w:author="Ta Huong" w:date="2020-07-01T15:02:00Z">
        <w:r w:rsidRPr="00C41D02">
          <w:rPr>
            <w:rFonts w:ascii="Times New Roman" w:eastAsia="Times New Roman" w:hAnsi="Times New Roman" w:cs="Times New Roman"/>
            <w:color w:val="212121"/>
            <w:sz w:val="26"/>
            <w:szCs w:val="26"/>
            <w:lang w:eastAsia="en-GB"/>
          </w:rPr>
          <w:t xml:space="preserve">iểm tra các ràng buộc, tính toàn vẹn và hợp lệ dữ liệu, thực hiện tính toán và xử lý các yêu cầu nghiệp vụ, trước khi trả kết </w:t>
        </w:r>
        <w:proofErr w:type="gramStart"/>
        <w:r w:rsidRPr="00C41D02">
          <w:rPr>
            <w:rFonts w:ascii="Times New Roman" w:eastAsia="Times New Roman" w:hAnsi="Times New Roman" w:cs="Times New Roman"/>
            <w:color w:val="212121"/>
            <w:sz w:val="26"/>
            <w:szCs w:val="26"/>
            <w:lang w:eastAsia="en-GB"/>
          </w:rPr>
          <w:t xml:space="preserve">quả </w:t>
        </w:r>
      </w:ins>
      <w:ins w:id="1097" w:author="Ta Huong" w:date="2020-07-01T15:04:00Z">
        <w:r>
          <w:rPr>
            <w:rFonts w:ascii="Times New Roman" w:eastAsia="Times New Roman" w:hAnsi="Times New Roman" w:cs="Times New Roman"/>
            <w:color w:val="212121"/>
            <w:sz w:val="26"/>
            <w:szCs w:val="26"/>
            <w:lang w:eastAsia="en-GB"/>
          </w:rPr>
          <w:t xml:space="preserve"> IF</w:t>
        </w:r>
        <w:proofErr w:type="gramEnd"/>
        <w:r>
          <w:rPr>
            <w:rFonts w:ascii="Times New Roman" w:eastAsia="Times New Roman" w:hAnsi="Times New Roman" w:cs="Times New Roman"/>
            <w:color w:val="212121"/>
            <w:sz w:val="26"/>
            <w:szCs w:val="26"/>
            <w:lang w:eastAsia="en-GB"/>
          </w:rPr>
          <w:t>_</w:t>
        </w:r>
      </w:ins>
      <w:ins w:id="1098" w:author="Ta Huong" w:date="2020-07-01T15:02:00Z">
        <w:r w:rsidRPr="00C41D02">
          <w:rPr>
            <w:rFonts w:ascii="Times New Roman" w:eastAsia="Times New Roman" w:hAnsi="Times New Roman" w:cs="Times New Roman"/>
            <w:color w:val="212121"/>
            <w:sz w:val="26"/>
            <w:szCs w:val="26"/>
            <w:lang w:eastAsia="en-GB"/>
          </w:rPr>
          <w:t>Layer.</w:t>
        </w:r>
      </w:ins>
    </w:p>
    <w:p w14:paraId="22C1CDB3" w14:textId="1F71E087" w:rsidR="003F7346" w:rsidRDefault="003F7346" w:rsidP="00C41D02">
      <w:pPr>
        <w:pStyle w:val="ListParagraph"/>
        <w:numPr>
          <w:ilvl w:val="0"/>
          <w:numId w:val="2"/>
        </w:numPr>
        <w:tabs>
          <w:tab w:val="left" w:pos="1440"/>
        </w:tabs>
        <w:spacing w:line="360" w:lineRule="auto"/>
        <w:ind w:left="720" w:firstLine="720"/>
        <w:jc w:val="both"/>
        <w:rPr>
          <w:ins w:id="1099" w:author="Ta Huong" w:date="2020-07-01T15:04:00Z"/>
          <w:rFonts w:ascii="Times New Roman" w:eastAsia="Times New Roman" w:hAnsi="Times New Roman" w:cs="Times New Roman"/>
          <w:color w:val="212121"/>
          <w:sz w:val="26"/>
          <w:szCs w:val="26"/>
          <w:lang w:eastAsia="en-GB"/>
        </w:rPr>
      </w:pPr>
      <w:ins w:id="1100" w:author="Ta Huong" w:date="2020-07-01T15:05:00Z">
        <w:r>
          <w:rPr>
            <w:rFonts w:ascii="Times New Roman" w:eastAsia="Times New Roman" w:hAnsi="Times New Roman" w:cs="Times New Roman"/>
            <w:color w:val="212121"/>
            <w:sz w:val="26"/>
            <w:szCs w:val="26"/>
            <w:lang w:eastAsia="en-GB"/>
          </w:rPr>
          <w:t>Sử dụng các Class trong Thư mục Object để bổ sung thông tin Code.</w:t>
        </w:r>
      </w:ins>
    </w:p>
    <w:p w14:paraId="5E46C479" w14:textId="6EBF7135" w:rsidR="003F7346" w:rsidRDefault="003F7346">
      <w:pPr>
        <w:pStyle w:val="ListParagraph"/>
        <w:numPr>
          <w:ilvl w:val="1"/>
          <w:numId w:val="6"/>
        </w:numPr>
        <w:tabs>
          <w:tab w:val="left" w:pos="1440"/>
        </w:tabs>
        <w:spacing w:line="360" w:lineRule="auto"/>
        <w:jc w:val="both"/>
        <w:outlineLvl w:val="2"/>
        <w:rPr>
          <w:ins w:id="1101" w:author="Ta Huong" w:date="2020-07-01T15:05:00Z"/>
          <w:rFonts w:ascii="Times New Roman" w:eastAsia="Times New Roman" w:hAnsi="Times New Roman" w:cs="Times New Roman"/>
          <w:b/>
          <w:bCs/>
          <w:color w:val="212121"/>
          <w:sz w:val="26"/>
          <w:szCs w:val="26"/>
          <w:lang w:eastAsia="en-GB"/>
        </w:rPr>
        <w:pPrChange w:id="1102" w:author="Ta Huong" w:date="2020-07-01T15:42:00Z">
          <w:pPr>
            <w:pStyle w:val="ListParagraph"/>
            <w:numPr>
              <w:ilvl w:val="1"/>
              <w:numId w:val="6"/>
            </w:numPr>
            <w:tabs>
              <w:tab w:val="left" w:pos="1440"/>
            </w:tabs>
            <w:spacing w:line="360" w:lineRule="auto"/>
            <w:ind w:hanging="720"/>
            <w:jc w:val="both"/>
          </w:pPr>
        </w:pPrChange>
      </w:pPr>
      <w:bookmarkStart w:id="1103" w:name="_Toc44510881"/>
      <w:ins w:id="1104" w:author="Ta Huong" w:date="2020-07-01T15:05:00Z">
        <w:r>
          <w:rPr>
            <w:rFonts w:ascii="Times New Roman" w:eastAsia="Times New Roman" w:hAnsi="Times New Roman" w:cs="Times New Roman"/>
            <w:b/>
            <w:bCs/>
            <w:color w:val="212121"/>
            <w:sz w:val="26"/>
            <w:szCs w:val="26"/>
            <w:lang w:eastAsia="en-GB"/>
          </w:rPr>
          <w:t>ADO.NET</w:t>
        </w:r>
        <w:bookmarkEnd w:id="1103"/>
      </w:ins>
    </w:p>
    <w:p w14:paraId="4166FA1C" w14:textId="4F4606E1" w:rsidR="003F7346" w:rsidRDefault="003F7346">
      <w:pPr>
        <w:pStyle w:val="ListParagraph"/>
        <w:numPr>
          <w:ilvl w:val="2"/>
          <w:numId w:val="6"/>
        </w:numPr>
        <w:tabs>
          <w:tab w:val="left" w:pos="1440"/>
        </w:tabs>
        <w:spacing w:line="360" w:lineRule="auto"/>
        <w:jc w:val="both"/>
        <w:outlineLvl w:val="3"/>
        <w:rPr>
          <w:ins w:id="1105" w:author="Ta Huong" w:date="2020-07-01T15:06:00Z"/>
          <w:rFonts w:ascii="Times New Roman" w:eastAsia="Times New Roman" w:hAnsi="Times New Roman" w:cs="Times New Roman"/>
          <w:b/>
          <w:bCs/>
          <w:color w:val="212121"/>
          <w:sz w:val="26"/>
          <w:szCs w:val="26"/>
          <w:lang w:eastAsia="en-GB"/>
        </w:rPr>
        <w:pPrChange w:id="1106" w:author="Ta Huong" w:date="2020-07-01T15:42:00Z">
          <w:pPr>
            <w:pStyle w:val="ListParagraph"/>
            <w:numPr>
              <w:ilvl w:val="2"/>
              <w:numId w:val="6"/>
            </w:numPr>
            <w:tabs>
              <w:tab w:val="left" w:pos="1440"/>
            </w:tabs>
            <w:spacing w:line="360" w:lineRule="auto"/>
            <w:ind w:hanging="720"/>
            <w:jc w:val="both"/>
          </w:pPr>
        </w:pPrChange>
      </w:pPr>
      <w:ins w:id="1107" w:author="Ta Huong" w:date="2020-07-01T15:06:00Z">
        <w:r>
          <w:rPr>
            <w:rFonts w:ascii="Times New Roman" w:eastAsia="Times New Roman" w:hAnsi="Times New Roman" w:cs="Times New Roman"/>
            <w:b/>
            <w:bCs/>
            <w:color w:val="212121"/>
            <w:sz w:val="26"/>
            <w:szCs w:val="26"/>
            <w:lang w:eastAsia="en-GB"/>
          </w:rPr>
          <w:t>BLGiaoVien.cs</w:t>
        </w:r>
      </w:ins>
    </w:p>
    <w:p w14:paraId="3CCCA182" w14:textId="77777777" w:rsidR="003F7346" w:rsidRDefault="003F7346" w:rsidP="003F7346">
      <w:pPr>
        <w:autoSpaceDE w:val="0"/>
        <w:autoSpaceDN w:val="0"/>
        <w:adjustRightInd w:val="0"/>
        <w:spacing w:after="0" w:line="240" w:lineRule="auto"/>
        <w:rPr>
          <w:ins w:id="1108" w:author="Ta Huong" w:date="2020-07-01T15:06:00Z"/>
          <w:rFonts w:ascii="Consolas" w:hAnsi="Consolas" w:cs="Consolas"/>
          <w:color w:val="000000"/>
          <w:sz w:val="19"/>
          <w:szCs w:val="19"/>
          <w:lang w:bidi="ar-SA"/>
        </w:rPr>
      </w:pPr>
      <w:ins w:id="1109" w:author="Ta Huong" w:date="2020-07-01T15:06:00Z">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class</w:t>
        </w:r>
        <w:r>
          <w:rPr>
            <w:rFonts w:ascii="Consolas" w:hAnsi="Consolas" w:cs="Consolas"/>
            <w:color w:val="000000"/>
            <w:sz w:val="19"/>
            <w:szCs w:val="19"/>
            <w:lang w:bidi="ar-SA"/>
          </w:rPr>
          <w:t xml:space="preserve"> </w:t>
        </w:r>
        <w:r>
          <w:rPr>
            <w:rFonts w:ascii="Consolas" w:hAnsi="Consolas" w:cs="Consolas"/>
            <w:color w:val="2B91AF"/>
            <w:sz w:val="19"/>
            <w:szCs w:val="19"/>
            <w:lang w:bidi="ar-SA"/>
          </w:rPr>
          <w:t>BLGiaoVien</w:t>
        </w:r>
      </w:ins>
    </w:p>
    <w:p w14:paraId="115CD48B" w14:textId="77777777" w:rsidR="003F7346" w:rsidRDefault="003F7346" w:rsidP="003F7346">
      <w:pPr>
        <w:autoSpaceDE w:val="0"/>
        <w:autoSpaceDN w:val="0"/>
        <w:adjustRightInd w:val="0"/>
        <w:spacing w:after="0" w:line="240" w:lineRule="auto"/>
        <w:rPr>
          <w:ins w:id="1110" w:author="Ta Huong" w:date="2020-07-01T15:06:00Z"/>
          <w:rFonts w:ascii="Consolas" w:hAnsi="Consolas" w:cs="Consolas"/>
          <w:color w:val="000000"/>
          <w:sz w:val="19"/>
          <w:szCs w:val="19"/>
          <w:lang w:bidi="ar-SA"/>
        </w:rPr>
      </w:pPr>
      <w:ins w:id="1111" w:author="Ta Huong" w:date="2020-07-01T15:06:00Z">
        <w:r>
          <w:rPr>
            <w:rFonts w:ascii="Consolas" w:hAnsi="Consolas" w:cs="Consolas"/>
            <w:color w:val="000000"/>
            <w:sz w:val="19"/>
            <w:szCs w:val="19"/>
            <w:lang w:bidi="ar-SA"/>
          </w:rPr>
          <w:t xml:space="preserve">    {</w:t>
        </w:r>
      </w:ins>
    </w:p>
    <w:p w14:paraId="31528395" w14:textId="77777777" w:rsidR="003F7346" w:rsidRDefault="003F7346" w:rsidP="003F7346">
      <w:pPr>
        <w:autoSpaceDE w:val="0"/>
        <w:autoSpaceDN w:val="0"/>
        <w:adjustRightInd w:val="0"/>
        <w:spacing w:after="0" w:line="240" w:lineRule="auto"/>
        <w:rPr>
          <w:ins w:id="1112" w:author="Ta Huong" w:date="2020-07-01T15:06:00Z"/>
          <w:rFonts w:ascii="Consolas" w:hAnsi="Consolas" w:cs="Consolas"/>
          <w:color w:val="000000"/>
          <w:sz w:val="19"/>
          <w:szCs w:val="19"/>
          <w:lang w:bidi="ar-SA"/>
        </w:rPr>
      </w:pPr>
      <w:ins w:id="1113" w:author="Ta Huong" w:date="2020-07-01T15:06:00Z">
        <w:r>
          <w:rPr>
            <w:rFonts w:ascii="Consolas" w:hAnsi="Consolas" w:cs="Consolas"/>
            <w:color w:val="000000"/>
            <w:sz w:val="19"/>
            <w:szCs w:val="19"/>
            <w:lang w:bidi="ar-SA"/>
          </w:rPr>
          <w:t xml:space="preserve">        </w:t>
        </w:r>
        <w:r>
          <w:rPr>
            <w:rFonts w:ascii="Consolas" w:hAnsi="Consolas" w:cs="Consolas"/>
            <w:color w:val="0000FF"/>
            <w:sz w:val="19"/>
            <w:szCs w:val="19"/>
            <w:lang w:bidi="ar-SA"/>
          </w:rPr>
          <w:t>private</w:t>
        </w:r>
        <w:r>
          <w:rPr>
            <w:rFonts w:ascii="Consolas" w:hAnsi="Consolas" w:cs="Consolas"/>
            <w:color w:val="000000"/>
            <w:sz w:val="19"/>
            <w:szCs w:val="19"/>
            <w:lang w:bidi="ar-SA"/>
          </w:rPr>
          <w:t xml:space="preserve"> DLMain database;        </w:t>
        </w:r>
      </w:ins>
    </w:p>
    <w:p w14:paraId="458EAF9D" w14:textId="77777777" w:rsidR="003F7346" w:rsidRDefault="003F7346" w:rsidP="003F7346">
      <w:pPr>
        <w:autoSpaceDE w:val="0"/>
        <w:autoSpaceDN w:val="0"/>
        <w:adjustRightInd w:val="0"/>
        <w:spacing w:after="0" w:line="240" w:lineRule="auto"/>
        <w:rPr>
          <w:ins w:id="1114" w:author="Ta Huong" w:date="2020-07-01T15:06:00Z"/>
          <w:rFonts w:ascii="Consolas" w:hAnsi="Consolas" w:cs="Consolas"/>
          <w:color w:val="000000"/>
          <w:sz w:val="19"/>
          <w:szCs w:val="19"/>
          <w:lang w:bidi="ar-SA"/>
        </w:rPr>
      </w:pPr>
    </w:p>
    <w:p w14:paraId="0DF3F4A0" w14:textId="77777777" w:rsidR="003F7346" w:rsidRDefault="003F7346" w:rsidP="003F7346">
      <w:pPr>
        <w:autoSpaceDE w:val="0"/>
        <w:autoSpaceDN w:val="0"/>
        <w:adjustRightInd w:val="0"/>
        <w:spacing w:after="0" w:line="240" w:lineRule="auto"/>
        <w:rPr>
          <w:ins w:id="1115" w:author="Ta Huong" w:date="2020-07-01T15:06:00Z"/>
          <w:rFonts w:ascii="Consolas" w:hAnsi="Consolas" w:cs="Consolas"/>
          <w:color w:val="000000"/>
          <w:sz w:val="19"/>
          <w:szCs w:val="19"/>
          <w:lang w:bidi="ar-SA"/>
        </w:rPr>
      </w:pPr>
      <w:ins w:id="1116" w:author="Ta Huong" w:date="2020-07-01T15:06: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proofErr w:type="gramStart"/>
        <w:r>
          <w:rPr>
            <w:rFonts w:ascii="Consolas" w:hAnsi="Consolas" w:cs="Consolas"/>
            <w:color w:val="2B91AF"/>
            <w:sz w:val="19"/>
            <w:szCs w:val="19"/>
            <w:lang w:bidi="ar-SA"/>
          </w:rPr>
          <w:t>BLGiaoVien</w:t>
        </w:r>
        <w:r>
          <w:rPr>
            <w:rFonts w:ascii="Consolas" w:hAnsi="Consolas" w:cs="Consolas"/>
            <w:color w:val="000000"/>
            <w:sz w:val="19"/>
            <w:szCs w:val="19"/>
            <w:lang w:bidi="ar-SA"/>
          </w:rPr>
          <w:t>(</w:t>
        </w:r>
        <w:proofErr w:type="gramEnd"/>
        <w:r>
          <w:rPr>
            <w:rFonts w:ascii="Consolas" w:hAnsi="Consolas" w:cs="Consolas"/>
            <w:color w:val="000000"/>
            <w:sz w:val="19"/>
            <w:szCs w:val="19"/>
            <w:lang w:bidi="ar-SA"/>
          </w:rPr>
          <w:t>)</w:t>
        </w:r>
      </w:ins>
    </w:p>
    <w:p w14:paraId="62FC68C0" w14:textId="77777777" w:rsidR="003F7346" w:rsidRDefault="003F7346" w:rsidP="003F7346">
      <w:pPr>
        <w:autoSpaceDE w:val="0"/>
        <w:autoSpaceDN w:val="0"/>
        <w:adjustRightInd w:val="0"/>
        <w:spacing w:after="0" w:line="240" w:lineRule="auto"/>
        <w:rPr>
          <w:ins w:id="1117" w:author="Ta Huong" w:date="2020-07-01T15:06:00Z"/>
          <w:rFonts w:ascii="Consolas" w:hAnsi="Consolas" w:cs="Consolas"/>
          <w:color w:val="000000"/>
          <w:sz w:val="19"/>
          <w:szCs w:val="19"/>
          <w:lang w:bidi="ar-SA"/>
        </w:rPr>
      </w:pPr>
      <w:ins w:id="1118" w:author="Ta Huong" w:date="2020-07-01T15:06:00Z">
        <w:r>
          <w:rPr>
            <w:rFonts w:ascii="Consolas" w:hAnsi="Consolas" w:cs="Consolas"/>
            <w:color w:val="000000"/>
            <w:sz w:val="19"/>
            <w:szCs w:val="19"/>
            <w:lang w:bidi="ar-SA"/>
          </w:rPr>
          <w:t xml:space="preserve">        {</w:t>
        </w:r>
      </w:ins>
    </w:p>
    <w:p w14:paraId="084B8AA9" w14:textId="77777777" w:rsidR="003F7346" w:rsidRDefault="003F7346" w:rsidP="003F7346">
      <w:pPr>
        <w:autoSpaceDE w:val="0"/>
        <w:autoSpaceDN w:val="0"/>
        <w:adjustRightInd w:val="0"/>
        <w:spacing w:after="0" w:line="240" w:lineRule="auto"/>
        <w:rPr>
          <w:ins w:id="1119" w:author="Ta Huong" w:date="2020-07-01T15:06:00Z"/>
          <w:rFonts w:ascii="Consolas" w:hAnsi="Consolas" w:cs="Consolas"/>
          <w:color w:val="000000"/>
          <w:sz w:val="19"/>
          <w:szCs w:val="19"/>
          <w:lang w:bidi="ar-SA"/>
        </w:rPr>
      </w:pPr>
      <w:ins w:id="1120" w:author="Ta Huong" w:date="2020-07-01T15:06:00Z">
        <w:r>
          <w:rPr>
            <w:rFonts w:ascii="Consolas" w:hAnsi="Consolas" w:cs="Consolas"/>
            <w:color w:val="000000"/>
            <w:sz w:val="19"/>
            <w:szCs w:val="19"/>
            <w:lang w:bidi="ar-SA"/>
          </w:rPr>
          <w:t xml:space="preserve">            database =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DLMain(</w:t>
        </w:r>
        <w:proofErr w:type="gramEnd"/>
        <w:r>
          <w:rPr>
            <w:rFonts w:ascii="Consolas" w:hAnsi="Consolas" w:cs="Consolas"/>
            <w:color w:val="000000"/>
            <w:sz w:val="19"/>
            <w:szCs w:val="19"/>
            <w:lang w:bidi="ar-SA"/>
          </w:rPr>
          <w:t>);</w:t>
        </w:r>
      </w:ins>
    </w:p>
    <w:p w14:paraId="55132100" w14:textId="77777777" w:rsidR="003F7346" w:rsidRDefault="003F7346" w:rsidP="003F7346">
      <w:pPr>
        <w:autoSpaceDE w:val="0"/>
        <w:autoSpaceDN w:val="0"/>
        <w:adjustRightInd w:val="0"/>
        <w:spacing w:after="0" w:line="240" w:lineRule="auto"/>
        <w:rPr>
          <w:ins w:id="1121" w:author="Ta Huong" w:date="2020-07-01T15:06:00Z"/>
          <w:rFonts w:ascii="Consolas" w:hAnsi="Consolas" w:cs="Consolas"/>
          <w:color w:val="000000"/>
          <w:sz w:val="19"/>
          <w:szCs w:val="19"/>
          <w:lang w:bidi="ar-SA"/>
        </w:rPr>
      </w:pPr>
      <w:ins w:id="1122" w:author="Ta Huong" w:date="2020-07-01T15:06:00Z">
        <w:r>
          <w:rPr>
            <w:rFonts w:ascii="Consolas" w:hAnsi="Consolas" w:cs="Consolas"/>
            <w:color w:val="000000"/>
            <w:sz w:val="19"/>
            <w:szCs w:val="19"/>
            <w:lang w:bidi="ar-SA"/>
          </w:rPr>
          <w:t xml:space="preserve">        }</w:t>
        </w:r>
      </w:ins>
    </w:p>
    <w:p w14:paraId="59E5F243" w14:textId="77777777" w:rsidR="003F7346" w:rsidRDefault="003F7346" w:rsidP="003F7346">
      <w:pPr>
        <w:autoSpaceDE w:val="0"/>
        <w:autoSpaceDN w:val="0"/>
        <w:adjustRightInd w:val="0"/>
        <w:spacing w:after="0" w:line="240" w:lineRule="auto"/>
        <w:rPr>
          <w:ins w:id="1123" w:author="Ta Huong" w:date="2020-07-01T15:06:00Z"/>
          <w:rFonts w:ascii="Consolas" w:hAnsi="Consolas" w:cs="Consolas"/>
          <w:color w:val="000000"/>
          <w:sz w:val="19"/>
          <w:szCs w:val="19"/>
          <w:lang w:bidi="ar-SA"/>
        </w:rPr>
      </w:pPr>
    </w:p>
    <w:p w14:paraId="658BD871" w14:textId="77777777" w:rsidR="003F7346" w:rsidRDefault="003F7346" w:rsidP="003F7346">
      <w:pPr>
        <w:autoSpaceDE w:val="0"/>
        <w:autoSpaceDN w:val="0"/>
        <w:adjustRightInd w:val="0"/>
        <w:spacing w:after="0" w:line="240" w:lineRule="auto"/>
        <w:rPr>
          <w:ins w:id="1124" w:author="Ta Huong" w:date="2020-07-01T15:06:00Z"/>
          <w:rFonts w:ascii="Consolas" w:hAnsi="Consolas" w:cs="Consolas"/>
          <w:color w:val="000000"/>
          <w:sz w:val="19"/>
          <w:szCs w:val="19"/>
          <w:lang w:bidi="ar-SA"/>
        </w:rPr>
      </w:pPr>
      <w:ins w:id="1125" w:author="Ta Huong" w:date="2020-07-01T15:06: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layGiaoVien(</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maGiaoVien,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matKhau, </w:t>
        </w:r>
        <w:r>
          <w:rPr>
            <w:rFonts w:ascii="Consolas" w:hAnsi="Consolas" w:cs="Consolas"/>
            <w:color w:val="0000FF"/>
            <w:sz w:val="19"/>
            <w:szCs w:val="19"/>
            <w:lang w:bidi="ar-SA"/>
          </w:rPr>
          <w:t>out</w:t>
        </w:r>
        <w:r>
          <w:rPr>
            <w:rFonts w:ascii="Consolas" w:hAnsi="Consolas" w:cs="Consolas"/>
            <w:color w:val="000000"/>
            <w:sz w:val="19"/>
            <w:szCs w:val="19"/>
            <w:lang w:bidi="ar-SA"/>
          </w:rPr>
          <w:t xml:space="preserve"> </w:t>
        </w:r>
        <w:r>
          <w:rPr>
            <w:rFonts w:ascii="Consolas" w:hAnsi="Consolas" w:cs="Consolas"/>
            <w:color w:val="0000FF"/>
            <w:sz w:val="19"/>
            <w:szCs w:val="19"/>
            <w:lang w:bidi="ar-SA"/>
          </w:rPr>
          <w:t>int</w:t>
        </w:r>
        <w:r>
          <w:rPr>
            <w:rFonts w:ascii="Consolas" w:hAnsi="Consolas" w:cs="Consolas"/>
            <w:color w:val="000000"/>
            <w:sz w:val="19"/>
            <w:szCs w:val="19"/>
            <w:lang w:bidi="ar-SA"/>
          </w:rPr>
          <w:t xml:space="preserve"> n)</w:t>
        </w:r>
      </w:ins>
    </w:p>
    <w:p w14:paraId="40FB5AAA" w14:textId="77777777" w:rsidR="003F7346" w:rsidRDefault="003F7346" w:rsidP="003F7346">
      <w:pPr>
        <w:autoSpaceDE w:val="0"/>
        <w:autoSpaceDN w:val="0"/>
        <w:adjustRightInd w:val="0"/>
        <w:spacing w:after="0" w:line="240" w:lineRule="auto"/>
        <w:rPr>
          <w:ins w:id="1126" w:author="Ta Huong" w:date="2020-07-01T15:06:00Z"/>
          <w:rFonts w:ascii="Consolas" w:hAnsi="Consolas" w:cs="Consolas"/>
          <w:color w:val="000000"/>
          <w:sz w:val="19"/>
          <w:szCs w:val="19"/>
          <w:lang w:bidi="ar-SA"/>
        </w:rPr>
      </w:pPr>
      <w:ins w:id="1127" w:author="Ta Huong" w:date="2020-07-01T15:06:00Z">
        <w:r>
          <w:rPr>
            <w:rFonts w:ascii="Consolas" w:hAnsi="Consolas" w:cs="Consolas"/>
            <w:color w:val="000000"/>
            <w:sz w:val="19"/>
            <w:szCs w:val="19"/>
            <w:lang w:bidi="ar-SA"/>
          </w:rPr>
          <w:t xml:space="preserve">        {</w:t>
        </w:r>
      </w:ins>
    </w:p>
    <w:p w14:paraId="05D21004" w14:textId="77777777" w:rsidR="003F7346" w:rsidRDefault="003F7346" w:rsidP="003F7346">
      <w:pPr>
        <w:autoSpaceDE w:val="0"/>
        <w:autoSpaceDN w:val="0"/>
        <w:adjustRightInd w:val="0"/>
        <w:spacing w:after="0" w:line="240" w:lineRule="auto"/>
        <w:rPr>
          <w:ins w:id="1128" w:author="Ta Huong" w:date="2020-07-01T15:06:00Z"/>
          <w:rFonts w:ascii="Consolas" w:hAnsi="Consolas" w:cs="Consolas"/>
          <w:color w:val="000000"/>
          <w:sz w:val="19"/>
          <w:szCs w:val="19"/>
          <w:lang w:bidi="ar-SA"/>
        </w:rPr>
      </w:pPr>
      <w:ins w:id="1129" w:author="Ta Huong" w:date="2020-07-01T15:06:00Z">
        <w:r>
          <w:rPr>
            <w:rFonts w:ascii="Consolas" w:hAnsi="Consolas" w:cs="Consolas"/>
            <w:color w:val="000000"/>
            <w:sz w:val="19"/>
            <w:szCs w:val="19"/>
            <w:lang w:bidi="ar-SA"/>
          </w:rPr>
          <w:t xml:space="preserve">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 </w:t>
        </w:r>
        <w:r>
          <w:rPr>
            <w:rFonts w:ascii="Consolas" w:hAnsi="Consolas" w:cs="Consolas"/>
            <w:color w:val="A31515"/>
            <w:sz w:val="19"/>
            <w:szCs w:val="19"/>
            <w:lang w:bidi="ar-SA"/>
          </w:rPr>
          <w:t xml:space="preserve">"SELECT </w:t>
        </w:r>
        <w:proofErr w:type="gramStart"/>
        <w:r>
          <w:rPr>
            <w:rFonts w:ascii="Consolas" w:hAnsi="Consolas" w:cs="Consolas"/>
            <w:color w:val="A31515"/>
            <w:sz w:val="19"/>
            <w:szCs w:val="19"/>
            <w:lang w:bidi="ar-SA"/>
          </w:rPr>
          <w:t>COUNT(</w:t>
        </w:r>
        <w:proofErr w:type="gramEnd"/>
        <w:r>
          <w:rPr>
            <w:rFonts w:ascii="Consolas" w:hAnsi="Consolas" w:cs="Consolas"/>
            <w:color w:val="A31515"/>
            <w:sz w:val="19"/>
            <w:szCs w:val="19"/>
            <w:lang w:bidi="ar-SA"/>
          </w:rPr>
          <w:t>*)\n"</w:t>
        </w:r>
        <w:r>
          <w:rPr>
            <w:rFonts w:ascii="Consolas" w:hAnsi="Consolas" w:cs="Consolas"/>
            <w:color w:val="000000"/>
            <w:sz w:val="19"/>
            <w:szCs w:val="19"/>
            <w:lang w:bidi="ar-SA"/>
          </w:rPr>
          <w:t xml:space="preserve"> +</w:t>
        </w:r>
      </w:ins>
    </w:p>
    <w:p w14:paraId="66BD1E47" w14:textId="77777777" w:rsidR="003F7346" w:rsidRDefault="003F7346" w:rsidP="003F7346">
      <w:pPr>
        <w:autoSpaceDE w:val="0"/>
        <w:autoSpaceDN w:val="0"/>
        <w:adjustRightInd w:val="0"/>
        <w:spacing w:after="0" w:line="240" w:lineRule="auto"/>
        <w:rPr>
          <w:ins w:id="1130" w:author="Ta Huong" w:date="2020-07-01T15:06:00Z"/>
          <w:rFonts w:ascii="Consolas" w:hAnsi="Consolas" w:cs="Consolas"/>
          <w:color w:val="000000"/>
          <w:sz w:val="19"/>
          <w:szCs w:val="19"/>
          <w:lang w:bidi="ar-SA"/>
        </w:rPr>
      </w:pPr>
      <w:ins w:id="1131" w:author="Ta Huong" w:date="2020-07-01T15:06:00Z">
        <w:r>
          <w:rPr>
            <w:rFonts w:ascii="Consolas" w:hAnsi="Consolas" w:cs="Consolas"/>
            <w:color w:val="000000"/>
            <w:sz w:val="19"/>
            <w:szCs w:val="19"/>
            <w:lang w:bidi="ar-SA"/>
          </w:rPr>
          <w:t xml:space="preserve">                </w:t>
        </w:r>
        <w:r>
          <w:rPr>
            <w:rFonts w:ascii="Consolas" w:hAnsi="Consolas" w:cs="Consolas"/>
            <w:color w:val="A31515"/>
            <w:sz w:val="19"/>
            <w:szCs w:val="19"/>
            <w:lang w:bidi="ar-SA"/>
          </w:rPr>
          <w:t>"FROM DangNhap INNER JOIN GiaoVien ON DangNhap.MaGV = GiaoVien.MaGV\n"</w:t>
        </w:r>
        <w:r>
          <w:rPr>
            <w:rFonts w:ascii="Consolas" w:hAnsi="Consolas" w:cs="Consolas"/>
            <w:color w:val="000000"/>
            <w:sz w:val="19"/>
            <w:szCs w:val="19"/>
            <w:lang w:bidi="ar-SA"/>
          </w:rPr>
          <w:t xml:space="preserve"> +</w:t>
        </w:r>
      </w:ins>
    </w:p>
    <w:p w14:paraId="003F65CF" w14:textId="77777777" w:rsidR="003F7346" w:rsidRDefault="003F7346" w:rsidP="003F7346">
      <w:pPr>
        <w:autoSpaceDE w:val="0"/>
        <w:autoSpaceDN w:val="0"/>
        <w:adjustRightInd w:val="0"/>
        <w:spacing w:after="0" w:line="240" w:lineRule="auto"/>
        <w:rPr>
          <w:ins w:id="1132" w:author="Ta Huong" w:date="2020-07-01T15:06:00Z"/>
          <w:rFonts w:ascii="Consolas" w:hAnsi="Consolas" w:cs="Consolas"/>
          <w:color w:val="000000"/>
          <w:sz w:val="19"/>
          <w:szCs w:val="19"/>
          <w:lang w:bidi="ar-SA"/>
        </w:rPr>
      </w:pPr>
      <w:ins w:id="1133" w:author="Ta Huong" w:date="2020-07-01T15:06:00Z">
        <w:r>
          <w:rPr>
            <w:rFonts w:ascii="Consolas" w:hAnsi="Consolas" w:cs="Consolas"/>
            <w:color w:val="000000"/>
            <w:sz w:val="19"/>
            <w:szCs w:val="19"/>
            <w:lang w:bidi="ar-SA"/>
          </w:rPr>
          <w:t xml:space="preserve">                </w:t>
        </w:r>
        <w:r>
          <w:rPr>
            <w:rFonts w:ascii="Consolas" w:hAnsi="Consolas" w:cs="Consolas"/>
            <w:color w:val="A31515"/>
            <w:sz w:val="19"/>
            <w:szCs w:val="19"/>
            <w:lang w:bidi="ar-SA"/>
          </w:rPr>
          <w:t>"WHERE DangNhap.MaGV = '"</w:t>
        </w:r>
        <w:r>
          <w:rPr>
            <w:rFonts w:ascii="Consolas" w:hAnsi="Consolas" w:cs="Consolas"/>
            <w:color w:val="000000"/>
            <w:sz w:val="19"/>
            <w:szCs w:val="19"/>
            <w:lang w:bidi="ar-SA"/>
          </w:rPr>
          <w:t xml:space="preserve"> + maGiaoVien + </w:t>
        </w:r>
        <w:r>
          <w:rPr>
            <w:rFonts w:ascii="Consolas" w:hAnsi="Consolas" w:cs="Consolas"/>
            <w:color w:val="A31515"/>
            <w:sz w:val="19"/>
            <w:szCs w:val="19"/>
            <w:lang w:bidi="ar-SA"/>
          </w:rPr>
          <w:t>"' AND MatKhau = '"</w:t>
        </w:r>
        <w:r>
          <w:rPr>
            <w:rFonts w:ascii="Consolas" w:hAnsi="Consolas" w:cs="Consolas"/>
            <w:color w:val="000000"/>
            <w:sz w:val="19"/>
            <w:szCs w:val="19"/>
            <w:lang w:bidi="ar-SA"/>
          </w:rPr>
          <w:t xml:space="preserve"> + matKhau + </w:t>
        </w:r>
        <w:r>
          <w:rPr>
            <w:rFonts w:ascii="Consolas" w:hAnsi="Consolas" w:cs="Consolas"/>
            <w:color w:val="A31515"/>
            <w:sz w:val="19"/>
            <w:szCs w:val="19"/>
            <w:lang w:bidi="ar-SA"/>
          </w:rPr>
          <w:t>"'"</w:t>
        </w:r>
        <w:r>
          <w:rPr>
            <w:rFonts w:ascii="Consolas" w:hAnsi="Consolas" w:cs="Consolas"/>
            <w:color w:val="000000"/>
            <w:sz w:val="19"/>
            <w:szCs w:val="19"/>
            <w:lang w:bidi="ar-SA"/>
          </w:rPr>
          <w:t>;</w:t>
        </w:r>
      </w:ins>
    </w:p>
    <w:p w14:paraId="1B316BC7" w14:textId="77777777" w:rsidR="003F7346" w:rsidRDefault="003F7346" w:rsidP="003F7346">
      <w:pPr>
        <w:autoSpaceDE w:val="0"/>
        <w:autoSpaceDN w:val="0"/>
        <w:adjustRightInd w:val="0"/>
        <w:spacing w:after="0" w:line="240" w:lineRule="auto"/>
        <w:rPr>
          <w:ins w:id="1134" w:author="Ta Huong" w:date="2020-07-01T15:06:00Z"/>
          <w:rFonts w:ascii="Consolas" w:hAnsi="Consolas" w:cs="Consolas"/>
          <w:color w:val="000000"/>
          <w:sz w:val="19"/>
          <w:szCs w:val="19"/>
          <w:lang w:bidi="ar-SA"/>
        </w:rPr>
      </w:pPr>
      <w:ins w:id="1135" w:author="Ta Huong" w:date="2020-07-01T15:06: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database.myExecuteScalar</w:t>
        </w:r>
        <w:proofErr w:type="gramEnd"/>
        <w:r>
          <w:rPr>
            <w:rFonts w:ascii="Consolas" w:hAnsi="Consolas" w:cs="Consolas"/>
            <w:color w:val="000000"/>
            <w:sz w:val="19"/>
            <w:szCs w:val="19"/>
            <w:lang w:bidi="ar-SA"/>
          </w:rPr>
          <w:t xml:space="preserve">(sqlString, CommandType.Text, </w:t>
        </w:r>
        <w:r>
          <w:rPr>
            <w:rFonts w:ascii="Consolas" w:hAnsi="Consolas" w:cs="Consolas"/>
            <w:color w:val="0000FF"/>
            <w:sz w:val="19"/>
            <w:szCs w:val="19"/>
            <w:lang w:bidi="ar-SA"/>
          </w:rPr>
          <w:t>out</w:t>
        </w:r>
        <w:r>
          <w:rPr>
            <w:rFonts w:ascii="Consolas" w:hAnsi="Consolas" w:cs="Consolas"/>
            <w:color w:val="000000"/>
            <w:sz w:val="19"/>
            <w:szCs w:val="19"/>
            <w:lang w:bidi="ar-SA"/>
          </w:rPr>
          <w:t xml:space="preserve"> n);</w:t>
        </w:r>
      </w:ins>
    </w:p>
    <w:p w14:paraId="52005FE6" w14:textId="77777777" w:rsidR="003F7346" w:rsidRDefault="003F7346" w:rsidP="003F7346">
      <w:pPr>
        <w:autoSpaceDE w:val="0"/>
        <w:autoSpaceDN w:val="0"/>
        <w:adjustRightInd w:val="0"/>
        <w:spacing w:after="0" w:line="240" w:lineRule="auto"/>
        <w:rPr>
          <w:ins w:id="1136" w:author="Ta Huong" w:date="2020-07-01T15:06:00Z"/>
          <w:rFonts w:ascii="Consolas" w:hAnsi="Consolas" w:cs="Consolas"/>
          <w:color w:val="000000"/>
          <w:sz w:val="19"/>
          <w:szCs w:val="19"/>
          <w:lang w:bidi="ar-SA"/>
        </w:rPr>
      </w:pPr>
      <w:ins w:id="1137" w:author="Ta Huong" w:date="2020-07-01T15:06:00Z">
        <w:r>
          <w:rPr>
            <w:rFonts w:ascii="Consolas" w:hAnsi="Consolas" w:cs="Consolas"/>
            <w:color w:val="000000"/>
            <w:sz w:val="19"/>
            <w:szCs w:val="19"/>
            <w:lang w:bidi="ar-SA"/>
          </w:rPr>
          <w:t xml:space="preserve">        }</w:t>
        </w:r>
      </w:ins>
    </w:p>
    <w:p w14:paraId="736BE207" w14:textId="77777777" w:rsidR="003F7346" w:rsidRDefault="003F7346" w:rsidP="003F7346">
      <w:pPr>
        <w:autoSpaceDE w:val="0"/>
        <w:autoSpaceDN w:val="0"/>
        <w:adjustRightInd w:val="0"/>
        <w:spacing w:after="0" w:line="240" w:lineRule="auto"/>
        <w:rPr>
          <w:ins w:id="1138" w:author="Ta Huong" w:date="2020-07-01T15:06:00Z"/>
          <w:rFonts w:ascii="Consolas" w:hAnsi="Consolas" w:cs="Consolas"/>
          <w:color w:val="000000"/>
          <w:sz w:val="19"/>
          <w:szCs w:val="19"/>
          <w:lang w:bidi="ar-SA"/>
        </w:rPr>
      </w:pPr>
    </w:p>
    <w:p w14:paraId="0CCB20D4" w14:textId="77777777" w:rsidR="003F7346" w:rsidRDefault="003F7346" w:rsidP="003F7346">
      <w:pPr>
        <w:autoSpaceDE w:val="0"/>
        <w:autoSpaceDN w:val="0"/>
        <w:adjustRightInd w:val="0"/>
        <w:spacing w:after="0" w:line="240" w:lineRule="auto"/>
        <w:rPr>
          <w:ins w:id="1139" w:author="Ta Huong" w:date="2020-07-01T15:06:00Z"/>
          <w:rFonts w:ascii="Consolas" w:hAnsi="Consolas" w:cs="Consolas"/>
          <w:color w:val="000000"/>
          <w:sz w:val="19"/>
          <w:szCs w:val="19"/>
          <w:lang w:bidi="ar-SA"/>
        </w:rPr>
      </w:pPr>
      <w:ins w:id="1140" w:author="Ta Huong" w:date="2020-07-01T15:06: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layThongTinGiaoVien(</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maGiaoVien, </w:t>
        </w:r>
        <w:r>
          <w:rPr>
            <w:rFonts w:ascii="Consolas" w:hAnsi="Consolas" w:cs="Consolas"/>
            <w:color w:val="0000FF"/>
            <w:sz w:val="19"/>
            <w:szCs w:val="19"/>
            <w:lang w:bidi="ar-SA"/>
          </w:rPr>
          <w:t>ref</w:t>
        </w:r>
        <w:r>
          <w:rPr>
            <w:rFonts w:ascii="Consolas" w:hAnsi="Consolas" w:cs="Consolas"/>
            <w:color w:val="000000"/>
            <w:sz w:val="19"/>
            <w:szCs w:val="19"/>
            <w:lang w:bidi="ar-SA"/>
          </w:rPr>
          <w:t xml:space="preserve"> GiaoVien giaoVien)</w:t>
        </w:r>
      </w:ins>
    </w:p>
    <w:p w14:paraId="67B72946" w14:textId="77777777" w:rsidR="003F7346" w:rsidRDefault="003F7346" w:rsidP="003F7346">
      <w:pPr>
        <w:autoSpaceDE w:val="0"/>
        <w:autoSpaceDN w:val="0"/>
        <w:adjustRightInd w:val="0"/>
        <w:spacing w:after="0" w:line="240" w:lineRule="auto"/>
        <w:rPr>
          <w:ins w:id="1141" w:author="Ta Huong" w:date="2020-07-01T15:06:00Z"/>
          <w:rFonts w:ascii="Consolas" w:hAnsi="Consolas" w:cs="Consolas"/>
          <w:color w:val="000000"/>
          <w:sz w:val="19"/>
          <w:szCs w:val="19"/>
          <w:lang w:bidi="ar-SA"/>
        </w:rPr>
      </w:pPr>
      <w:ins w:id="1142" w:author="Ta Huong" w:date="2020-07-01T15:06:00Z">
        <w:r>
          <w:rPr>
            <w:rFonts w:ascii="Consolas" w:hAnsi="Consolas" w:cs="Consolas"/>
            <w:color w:val="000000"/>
            <w:sz w:val="19"/>
            <w:szCs w:val="19"/>
            <w:lang w:bidi="ar-SA"/>
          </w:rPr>
          <w:t xml:space="preserve">        {</w:t>
        </w:r>
      </w:ins>
    </w:p>
    <w:p w14:paraId="78B74E79" w14:textId="77777777" w:rsidR="003F7346" w:rsidRDefault="003F7346" w:rsidP="003F7346">
      <w:pPr>
        <w:autoSpaceDE w:val="0"/>
        <w:autoSpaceDN w:val="0"/>
        <w:adjustRightInd w:val="0"/>
        <w:spacing w:after="0" w:line="240" w:lineRule="auto"/>
        <w:rPr>
          <w:ins w:id="1143" w:author="Ta Huong" w:date="2020-07-01T15:06:00Z"/>
          <w:rFonts w:ascii="Consolas" w:hAnsi="Consolas" w:cs="Consolas"/>
          <w:color w:val="000000"/>
          <w:sz w:val="19"/>
          <w:szCs w:val="19"/>
          <w:lang w:bidi="ar-SA"/>
        </w:rPr>
      </w:pPr>
      <w:ins w:id="1144" w:author="Ta Huong" w:date="2020-07-01T15:06:00Z">
        <w:r>
          <w:rPr>
            <w:rFonts w:ascii="Consolas" w:hAnsi="Consolas" w:cs="Consolas"/>
            <w:color w:val="000000"/>
            <w:sz w:val="19"/>
            <w:szCs w:val="19"/>
            <w:lang w:bidi="ar-SA"/>
          </w:rPr>
          <w:t xml:space="preserve">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w:t>
        </w:r>
      </w:ins>
    </w:p>
    <w:p w14:paraId="2B4A7550" w14:textId="77777777" w:rsidR="003F7346" w:rsidRDefault="003F7346" w:rsidP="003F7346">
      <w:pPr>
        <w:autoSpaceDE w:val="0"/>
        <w:autoSpaceDN w:val="0"/>
        <w:adjustRightInd w:val="0"/>
        <w:spacing w:after="0" w:line="240" w:lineRule="auto"/>
        <w:rPr>
          <w:ins w:id="1145" w:author="Ta Huong" w:date="2020-07-01T15:06:00Z"/>
          <w:rFonts w:ascii="Consolas" w:hAnsi="Consolas" w:cs="Consolas"/>
          <w:color w:val="000000"/>
          <w:sz w:val="19"/>
          <w:szCs w:val="19"/>
          <w:lang w:bidi="ar-SA"/>
        </w:rPr>
      </w:pPr>
      <w:ins w:id="1146" w:author="Ta Huong" w:date="2020-07-01T15:06:00Z">
        <w:r>
          <w:rPr>
            <w:rFonts w:ascii="Consolas" w:hAnsi="Consolas" w:cs="Consolas"/>
            <w:color w:val="000000"/>
            <w:sz w:val="19"/>
            <w:szCs w:val="19"/>
            <w:lang w:bidi="ar-SA"/>
          </w:rPr>
          <w:t xml:space="preserve">            sqlString = </w:t>
        </w:r>
        <w:r>
          <w:rPr>
            <w:rFonts w:ascii="Consolas" w:hAnsi="Consolas" w:cs="Consolas"/>
            <w:color w:val="A31515"/>
            <w:sz w:val="19"/>
            <w:szCs w:val="19"/>
            <w:lang w:bidi="ar-SA"/>
          </w:rPr>
          <w:t>"SELECT *\n"</w:t>
        </w:r>
        <w:r>
          <w:rPr>
            <w:rFonts w:ascii="Consolas" w:hAnsi="Consolas" w:cs="Consolas"/>
            <w:color w:val="000000"/>
            <w:sz w:val="19"/>
            <w:szCs w:val="19"/>
            <w:lang w:bidi="ar-SA"/>
          </w:rPr>
          <w:t xml:space="preserve"> +</w:t>
        </w:r>
      </w:ins>
    </w:p>
    <w:p w14:paraId="6283538E" w14:textId="77777777" w:rsidR="003F7346" w:rsidRDefault="003F7346" w:rsidP="003F7346">
      <w:pPr>
        <w:autoSpaceDE w:val="0"/>
        <w:autoSpaceDN w:val="0"/>
        <w:adjustRightInd w:val="0"/>
        <w:spacing w:after="0" w:line="240" w:lineRule="auto"/>
        <w:rPr>
          <w:ins w:id="1147" w:author="Ta Huong" w:date="2020-07-01T15:06:00Z"/>
          <w:rFonts w:ascii="Consolas" w:hAnsi="Consolas" w:cs="Consolas"/>
          <w:color w:val="000000"/>
          <w:sz w:val="19"/>
          <w:szCs w:val="19"/>
          <w:lang w:bidi="ar-SA"/>
        </w:rPr>
      </w:pPr>
      <w:ins w:id="1148" w:author="Ta Huong" w:date="2020-07-01T15:06:00Z">
        <w:r>
          <w:rPr>
            <w:rFonts w:ascii="Consolas" w:hAnsi="Consolas" w:cs="Consolas"/>
            <w:color w:val="000000"/>
            <w:sz w:val="19"/>
            <w:szCs w:val="19"/>
            <w:lang w:bidi="ar-SA"/>
          </w:rPr>
          <w:t xml:space="preserve">                </w:t>
        </w:r>
        <w:r>
          <w:rPr>
            <w:rFonts w:ascii="Consolas" w:hAnsi="Consolas" w:cs="Consolas"/>
            <w:color w:val="A31515"/>
            <w:sz w:val="19"/>
            <w:szCs w:val="19"/>
            <w:lang w:bidi="ar-SA"/>
          </w:rPr>
          <w:t>"FROM GiaoVien\n"</w:t>
        </w:r>
        <w:r>
          <w:rPr>
            <w:rFonts w:ascii="Consolas" w:hAnsi="Consolas" w:cs="Consolas"/>
            <w:color w:val="000000"/>
            <w:sz w:val="19"/>
            <w:szCs w:val="19"/>
            <w:lang w:bidi="ar-SA"/>
          </w:rPr>
          <w:t xml:space="preserve"> +</w:t>
        </w:r>
      </w:ins>
    </w:p>
    <w:p w14:paraId="63295217" w14:textId="77777777" w:rsidR="003F7346" w:rsidRDefault="003F7346" w:rsidP="003F7346">
      <w:pPr>
        <w:autoSpaceDE w:val="0"/>
        <w:autoSpaceDN w:val="0"/>
        <w:adjustRightInd w:val="0"/>
        <w:spacing w:after="0" w:line="240" w:lineRule="auto"/>
        <w:rPr>
          <w:ins w:id="1149" w:author="Ta Huong" w:date="2020-07-01T15:06:00Z"/>
          <w:rFonts w:ascii="Consolas" w:hAnsi="Consolas" w:cs="Consolas"/>
          <w:color w:val="000000"/>
          <w:sz w:val="19"/>
          <w:szCs w:val="19"/>
          <w:lang w:bidi="ar-SA"/>
        </w:rPr>
      </w:pPr>
      <w:ins w:id="1150" w:author="Ta Huong" w:date="2020-07-01T15:06:00Z">
        <w:r>
          <w:rPr>
            <w:rFonts w:ascii="Consolas" w:hAnsi="Consolas" w:cs="Consolas"/>
            <w:color w:val="000000"/>
            <w:sz w:val="19"/>
            <w:szCs w:val="19"/>
            <w:lang w:bidi="ar-SA"/>
          </w:rPr>
          <w:t xml:space="preserve">                </w:t>
        </w:r>
        <w:r>
          <w:rPr>
            <w:rFonts w:ascii="Consolas" w:hAnsi="Consolas" w:cs="Consolas"/>
            <w:color w:val="A31515"/>
            <w:sz w:val="19"/>
            <w:szCs w:val="19"/>
            <w:lang w:bidi="ar-SA"/>
          </w:rPr>
          <w:t>"WHERE MaGV = '"</w:t>
        </w:r>
        <w:r>
          <w:rPr>
            <w:rFonts w:ascii="Consolas" w:hAnsi="Consolas" w:cs="Consolas"/>
            <w:color w:val="000000"/>
            <w:sz w:val="19"/>
            <w:szCs w:val="19"/>
            <w:lang w:bidi="ar-SA"/>
          </w:rPr>
          <w:t xml:space="preserve"> + maGiaoVien + </w:t>
        </w:r>
        <w:r>
          <w:rPr>
            <w:rFonts w:ascii="Consolas" w:hAnsi="Consolas" w:cs="Consolas"/>
            <w:color w:val="A31515"/>
            <w:sz w:val="19"/>
            <w:szCs w:val="19"/>
            <w:lang w:bidi="ar-SA"/>
          </w:rPr>
          <w:t>"'"</w:t>
        </w:r>
        <w:r>
          <w:rPr>
            <w:rFonts w:ascii="Consolas" w:hAnsi="Consolas" w:cs="Consolas"/>
            <w:color w:val="000000"/>
            <w:sz w:val="19"/>
            <w:szCs w:val="19"/>
            <w:lang w:bidi="ar-SA"/>
          </w:rPr>
          <w:t>;</w:t>
        </w:r>
      </w:ins>
    </w:p>
    <w:p w14:paraId="433F1E96" w14:textId="77777777" w:rsidR="003F7346" w:rsidRDefault="003F7346" w:rsidP="003F7346">
      <w:pPr>
        <w:autoSpaceDE w:val="0"/>
        <w:autoSpaceDN w:val="0"/>
        <w:adjustRightInd w:val="0"/>
        <w:spacing w:after="0" w:line="240" w:lineRule="auto"/>
        <w:rPr>
          <w:ins w:id="1151" w:author="Ta Huong" w:date="2020-07-01T15:06:00Z"/>
          <w:rFonts w:ascii="Consolas" w:hAnsi="Consolas" w:cs="Consolas"/>
          <w:color w:val="000000"/>
          <w:sz w:val="19"/>
          <w:szCs w:val="19"/>
          <w:lang w:bidi="ar-SA"/>
        </w:rPr>
      </w:pPr>
      <w:ins w:id="1152" w:author="Ta Huong" w:date="2020-07-01T15:06: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database.myExecuteReader</w:t>
        </w:r>
        <w:proofErr w:type="gramEnd"/>
        <w:r>
          <w:rPr>
            <w:rFonts w:ascii="Consolas" w:hAnsi="Consolas" w:cs="Consolas"/>
            <w:color w:val="000000"/>
            <w:sz w:val="19"/>
            <w:szCs w:val="19"/>
            <w:lang w:bidi="ar-SA"/>
          </w:rPr>
          <w:t xml:space="preserve">(sqlString, CommandType.Text, </w:t>
        </w:r>
        <w:r>
          <w:rPr>
            <w:rFonts w:ascii="Consolas" w:hAnsi="Consolas" w:cs="Consolas"/>
            <w:color w:val="0000FF"/>
            <w:sz w:val="19"/>
            <w:szCs w:val="19"/>
            <w:lang w:bidi="ar-SA"/>
          </w:rPr>
          <w:t>ref</w:t>
        </w:r>
        <w:r>
          <w:rPr>
            <w:rFonts w:ascii="Consolas" w:hAnsi="Consolas" w:cs="Consolas"/>
            <w:color w:val="000000"/>
            <w:sz w:val="19"/>
            <w:szCs w:val="19"/>
            <w:lang w:bidi="ar-SA"/>
          </w:rPr>
          <w:t xml:space="preserve"> giaoVien);</w:t>
        </w:r>
      </w:ins>
    </w:p>
    <w:p w14:paraId="67853F59" w14:textId="77777777" w:rsidR="003F7346" w:rsidRDefault="003F7346" w:rsidP="003F7346">
      <w:pPr>
        <w:autoSpaceDE w:val="0"/>
        <w:autoSpaceDN w:val="0"/>
        <w:adjustRightInd w:val="0"/>
        <w:spacing w:after="0" w:line="240" w:lineRule="auto"/>
        <w:rPr>
          <w:ins w:id="1153" w:author="Ta Huong" w:date="2020-07-01T15:06:00Z"/>
          <w:rFonts w:ascii="Consolas" w:hAnsi="Consolas" w:cs="Consolas"/>
          <w:color w:val="000000"/>
          <w:sz w:val="19"/>
          <w:szCs w:val="19"/>
          <w:lang w:bidi="ar-SA"/>
        </w:rPr>
      </w:pPr>
      <w:ins w:id="1154" w:author="Ta Huong" w:date="2020-07-01T15:06:00Z">
        <w:r>
          <w:rPr>
            <w:rFonts w:ascii="Consolas" w:hAnsi="Consolas" w:cs="Consolas"/>
            <w:color w:val="000000"/>
            <w:sz w:val="19"/>
            <w:szCs w:val="19"/>
            <w:lang w:bidi="ar-SA"/>
          </w:rPr>
          <w:t xml:space="preserve">        }</w:t>
        </w:r>
      </w:ins>
    </w:p>
    <w:p w14:paraId="7DDC37E2" w14:textId="77777777" w:rsidR="003F7346" w:rsidRDefault="003F7346" w:rsidP="003F7346">
      <w:pPr>
        <w:autoSpaceDE w:val="0"/>
        <w:autoSpaceDN w:val="0"/>
        <w:adjustRightInd w:val="0"/>
        <w:spacing w:after="0" w:line="240" w:lineRule="auto"/>
        <w:rPr>
          <w:ins w:id="1155" w:author="Ta Huong" w:date="2020-07-01T15:06:00Z"/>
          <w:rFonts w:ascii="Consolas" w:hAnsi="Consolas" w:cs="Consolas"/>
          <w:color w:val="000000"/>
          <w:sz w:val="19"/>
          <w:szCs w:val="19"/>
          <w:lang w:bidi="ar-SA"/>
        </w:rPr>
      </w:pPr>
    </w:p>
    <w:p w14:paraId="0458D14A" w14:textId="77777777" w:rsidR="003F7346" w:rsidRDefault="003F7346" w:rsidP="003F7346">
      <w:pPr>
        <w:autoSpaceDE w:val="0"/>
        <w:autoSpaceDN w:val="0"/>
        <w:adjustRightInd w:val="0"/>
        <w:spacing w:after="0" w:line="240" w:lineRule="auto"/>
        <w:rPr>
          <w:ins w:id="1156" w:author="Ta Huong" w:date="2020-07-01T15:06:00Z"/>
          <w:rFonts w:ascii="Consolas" w:hAnsi="Consolas" w:cs="Consolas"/>
          <w:color w:val="000000"/>
          <w:sz w:val="19"/>
          <w:szCs w:val="19"/>
          <w:lang w:bidi="ar-SA"/>
        </w:rPr>
      </w:pPr>
      <w:ins w:id="1157" w:author="Ta Huong" w:date="2020-07-01T15:06: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capNhatThongTinGiaoVien(</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maGiaoVien,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diaChi,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dienThoai)</w:t>
        </w:r>
      </w:ins>
    </w:p>
    <w:p w14:paraId="5E61C4D8" w14:textId="77777777" w:rsidR="003F7346" w:rsidRDefault="003F7346" w:rsidP="003F7346">
      <w:pPr>
        <w:autoSpaceDE w:val="0"/>
        <w:autoSpaceDN w:val="0"/>
        <w:adjustRightInd w:val="0"/>
        <w:spacing w:after="0" w:line="240" w:lineRule="auto"/>
        <w:rPr>
          <w:ins w:id="1158" w:author="Ta Huong" w:date="2020-07-01T15:06:00Z"/>
          <w:rFonts w:ascii="Consolas" w:hAnsi="Consolas" w:cs="Consolas"/>
          <w:color w:val="000000"/>
          <w:sz w:val="19"/>
          <w:szCs w:val="19"/>
          <w:lang w:bidi="ar-SA"/>
        </w:rPr>
      </w:pPr>
      <w:ins w:id="1159" w:author="Ta Huong" w:date="2020-07-01T15:06:00Z">
        <w:r>
          <w:rPr>
            <w:rFonts w:ascii="Consolas" w:hAnsi="Consolas" w:cs="Consolas"/>
            <w:color w:val="000000"/>
            <w:sz w:val="19"/>
            <w:szCs w:val="19"/>
            <w:lang w:bidi="ar-SA"/>
          </w:rPr>
          <w:t xml:space="preserve">        {</w:t>
        </w:r>
      </w:ins>
    </w:p>
    <w:p w14:paraId="67C97ED0" w14:textId="77777777" w:rsidR="003F7346" w:rsidRDefault="003F7346" w:rsidP="003F7346">
      <w:pPr>
        <w:autoSpaceDE w:val="0"/>
        <w:autoSpaceDN w:val="0"/>
        <w:adjustRightInd w:val="0"/>
        <w:spacing w:after="0" w:line="240" w:lineRule="auto"/>
        <w:rPr>
          <w:ins w:id="1160" w:author="Ta Huong" w:date="2020-07-01T15:06:00Z"/>
          <w:rFonts w:ascii="Consolas" w:hAnsi="Consolas" w:cs="Consolas"/>
          <w:color w:val="000000"/>
          <w:sz w:val="19"/>
          <w:szCs w:val="19"/>
          <w:lang w:bidi="ar-SA"/>
        </w:rPr>
      </w:pPr>
      <w:ins w:id="1161" w:author="Ta Huong" w:date="2020-07-01T15:06:00Z">
        <w:r>
          <w:rPr>
            <w:rFonts w:ascii="Consolas" w:hAnsi="Consolas" w:cs="Consolas"/>
            <w:color w:val="000000"/>
            <w:sz w:val="19"/>
            <w:szCs w:val="19"/>
            <w:lang w:bidi="ar-SA"/>
          </w:rPr>
          <w:t xml:space="preserve">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 </w:t>
        </w:r>
        <w:r>
          <w:rPr>
            <w:rFonts w:ascii="Consolas" w:hAnsi="Consolas" w:cs="Consolas"/>
            <w:color w:val="A31515"/>
            <w:sz w:val="19"/>
            <w:szCs w:val="19"/>
            <w:lang w:bidi="ar-SA"/>
          </w:rPr>
          <w:t>"UPDATE GiaoVien\n"</w:t>
        </w:r>
        <w:r>
          <w:rPr>
            <w:rFonts w:ascii="Consolas" w:hAnsi="Consolas" w:cs="Consolas"/>
            <w:color w:val="000000"/>
            <w:sz w:val="19"/>
            <w:szCs w:val="19"/>
            <w:lang w:bidi="ar-SA"/>
          </w:rPr>
          <w:t xml:space="preserve"> +</w:t>
        </w:r>
      </w:ins>
    </w:p>
    <w:p w14:paraId="3812E46E" w14:textId="77777777" w:rsidR="003F7346" w:rsidRDefault="003F7346" w:rsidP="003F7346">
      <w:pPr>
        <w:autoSpaceDE w:val="0"/>
        <w:autoSpaceDN w:val="0"/>
        <w:adjustRightInd w:val="0"/>
        <w:spacing w:after="0" w:line="240" w:lineRule="auto"/>
        <w:rPr>
          <w:ins w:id="1162" w:author="Ta Huong" w:date="2020-07-01T15:06:00Z"/>
          <w:rFonts w:ascii="Consolas" w:hAnsi="Consolas" w:cs="Consolas"/>
          <w:color w:val="000000"/>
          <w:sz w:val="19"/>
          <w:szCs w:val="19"/>
          <w:lang w:bidi="ar-SA"/>
        </w:rPr>
      </w:pPr>
      <w:ins w:id="1163" w:author="Ta Huong" w:date="2020-07-01T15:06:00Z">
        <w:r>
          <w:rPr>
            <w:rFonts w:ascii="Consolas" w:hAnsi="Consolas" w:cs="Consolas"/>
            <w:color w:val="000000"/>
            <w:sz w:val="19"/>
            <w:szCs w:val="19"/>
            <w:lang w:bidi="ar-SA"/>
          </w:rPr>
          <w:t xml:space="preserve">                </w:t>
        </w:r>
        <w:r>
          <w:rPr>
            <w:rFonts w:ascii="Consolas" w:hAnsi="Consolas" w:cs="Consolas"/>
            <w:color w:val="A31515"/>
            <w:sz w:val="19"/>
            <w:szCs w:val="19"/>
            <w:lang w:bidi="ar-SA"/>
          </w:rPr>
          <w:t>"SET DiaChi = N'"</w:t>
        </w:r>
        <w:r>
          <w:rPr>
            <w:rFonts w:ascii="Consolas" w:hAnsi="Consolas" w:cs="Consolas"/>
            <w:color w:val="000000"/>
            <w:sz w:val="19"/>
            <w:szCs w:val="19"/>
            <w:lang w:bidi="ar-SA"/>
          </w:rPr>
          <w:t xml:space="preserve"> + diaChi + </w:t>
        </w:r>
        <w:r>
          <w:rPr>
            <w:rFonts w:ascii="Consolas" w:hAnsi="Consolas" w:cs="Consolas"/>
            <w:color w:val="A31515"/>
            <w:sz w:val="19"/>
            <w:szCs w:val="19"/>
            <w:lang w:bidi="ar-SA"/>
          </w:rPr>
          <w:t>"', SoDT = '"</w:t>
        </w:r>
        <w:r>
          <w:rPr>
            <w:rFonts w:ascii="Consolas" w:hAnsi="Consolas" w:cs="Consolas"/>
            <w:color w:val="000000"/>
            <w:sz w:val="19"/>
            <w:szCs w:val="19"/>
            <w:lang w:bidi="ar-SA"/>
          </w:rPr>
          <w:t xml:space="preserve"> + dienThoai + </w:t>
        </w:r>
        <w:r>
          <w:rPr>
            <w:rFonts w:ascii="Consolas" w:hAnsi="Consolas" w:cs="Consolas"/>
            <w:color w:val="A31515"/>
            <w:sz w:val="19"/>
            <w:szCs w:val="19"/>
            <w:lang w:bidi="ar-SA"/>
          </w:rPr>
          <w:t>"'\n"</w:t>
        </w:r>
        <w:r>
          <w:rPr>
            <w:rFonts w:ascii="Consolas" w:hAnsi="Consolas" w:cs="Consolas"/>
            <w:color w:val="000000"/>
            <w:sz w:val="19"/>
            <w:szCs w:val="19"/>
            <w:lang w:bidi="ar-SA"/>
          </w:rPr>
          <w:t xml:space="preserve"> +</w:t>
        </w:r>
      </w:ins>
    </w:p>
    <w:p w14:paraId="47D214E5" w14:textId="77777777" w:rsidR="003F7346" w:rsidRDefault="003F7346" w:rsidP="003F7346">
      <w:pPr>
        <w:autoSpaceDE w:val="0"/>
        <w:autoSpaceDN w:val="0"/>
        <w:adjustRightInd w:val="0"/>
        <w:spacing w:after="0" w:line="240" w:lineRule="auto"/>
        <w:rPr>
          <w:ins w:id="1164" w:author="Ta Huong" w:date="2020-07-01T15:06:00Z"/>
          <w:rFonts w:ascii="Consolas" w:hAnsi="Consolas" w:cs="Consolas"/>
          <w:color w:val="000000"/>
          <w:sz w:val="19"/>
          <w:szCs w:val="19"/>
          <w:lang w:bidi="ar-SA"/>
        </w:rPr>
      </w:pPr>
      <w:ins w:id="1165" w:author="Ta Huong" w:date="2020-07-01T15:06:00Z">
        <w:r>
          <w:rPr>
            <w:rFonts w:ascii="Consolas" w:hAnsi="Consolas" w:cs="Consolas"/>
            <w:color w:val="000000"/>
            <w:sz w:val="19"/>
            <w:szCs w:val="19"/>
            <w:lang w:bidi="ar-SA"/>
          </w:rPr>
          <w:t xml:space="preserve">                </w:t>
        </w:r>
        <w:r>
          <w:rPr>
            <w:rFonts w:ascii="Consolas" w:hAnsi="Consolas" w:cs="Consolas"/>
            <w:color w:val="A31515"/>
            <w:sz w:val="19"/>
            <w:szCs w:val="19"/>
            <w:lang w:bidi="ar-SA"/>
          </w:rPr>
          <w:t>"WHERE MaGV = '"</w:t>
        </w:r>
        <w:r>
          <w:rPr>
            <w:rFonts w:ascii="Consolas" w:hAnsi="Consolas" w:cs="Consolas"/>
            <w:color w:val="000000"/>
            <w:sz w:val="19"/>
            <w:szCs w:val="19"/>
            <w:lang w:bidi="ar-SA"/>
          </w:rPr>
          <w:t xml:space="preserve"> + maGiaoVien + </w:t>
        </w:r>
        <w:r>
          <w:rPr>
            <w:rFonts w:ascii="Consolas" w:hAnsi="Consolas" w:cs="Consolas"/>
            <w:color w:val="A31515"/>
            <w:sz w:val="19"/>
            <w:szCs w:val="19"/>
            <w:lang w:bidi="ar-SA"/>
          </w:rPr>
          <w:t>"'"</w:t>
        </w:r>
        <w:r>
          <w:rPr>
            <w:rFonts w:ascii="Consolas" w:hAnsi="Consolas" w:cs="Consolas"/>
            <w:color w:val="000000"/>
            <w:sz w:val="19"/>
            <w:szCs w:val="19"/>
            <w:lang w:bidi="ar-SA"/>
          </w:rPr>
          <w:t>;</w:t>
        </w:r>
      </w:ins>
    </w:p>
    <w:p w14:paraId="6178733A" w14:textId="77777777" w:rsidR="003F7346" w:rsidRDefault="003F7346" w:rsidP="003F7346">
      <w:pPr>
        <w:autoSpaceDE w:val="0"/>
        <w:autoSpaceDN w:val="0"/>
        <w:adjustRightInd w:val="0"/>
        <w:spacing w:after="0" w:line="240" w:lineRule="auto"/>
        <w:rPr>
          <w:ins w:id="1166" w:author="Ta Huong" w:date="2020-07-01T15:06:00Z"/>
          <w:rFonts w:ascii="Consolas" w:hAnsi="Consolas" w:cs="Consolas"/>
          <w:color w:val="000000"/>
          <w:sz w:val="19"/>
          <w:szCs w:val="19"/>
          <w:lang w:bidi="ar-SA"/>
        </w:rPr>
      </w:pPr>
      <w:ins w:id="1167" w:author="Ta Huong" w:date="2020-07-01T15:06: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database.myExecuteNonQuery</w:t>
        </w:r>
        <w:proofErr w:type="gramEnd"/>
        <w:r>
          <w:rPr>
            <w:rFonts w:ascii="Consolas" w:hAnsi="Consolas" w:cs="Consolas"/>
            <w:color w:val="000000"/>
            <w:sz w:val="19"/>
            <w:szCs w:val="19"/>
            <w:lang w:bidi="ar-SA"/>
          </w:rPr>
          <w:t>(sqlString, CommandType.Text);</w:t>
        </w:r>
      </w:ins>
    </w:p>
    <w:p w14:paraId="64E95055" w14:textId="77777777" w:rsidR="003F7346" w:rsidRDefault="003F7346" w:rsidP="003F7346">
      <w:pPr>
        <w:autoSpaceDE w:val="0"/>
        <w:autoSpaceDN w:val="0"/>
        <w:adjustRightInd w:val="0"/>
        <w:spacing w:after="0" w:line="240" w:lineRule="auto"/>
        <w:rPr>
          <w:ins w:id="1168" w:author="Ta Huong" w:date="2020-07-01T15:06:00Z"/>
          <w:rFonts w:ascii="Consolas" w:hAnsi="Consolas" w:cs="Consolas"/>
          <w:color w:val="000000"/>
          <w:sz w:val="19"/>
          <w:szCs w:val="19"/>
          <w:lang w:bidi="ar-SA"/>
        </w:rPr>
      </w:pPr>
      <w:ins w:id="1169" w:author="Ta Huong" w:date="2020-07-01T15:06:00Z">
        <w:r>
          <w:rPr>
            <w:rFonts w:ascii="Consolas" w:hAnsi="Consolas" w:cs="Consolas"/>
            <w:color w:val="000000"/>
            <w:sz w:val="19"/>
            <w:szCs w:val="19"/>
            <w:lang w:bidi="ar-SA"/>
          </w:rPr>
          <w:t xml:space="preserve">        }</w:t>
        </w:r>
      </w:ins>
    </w:p>
    <w:p w14:paraId="65BBCC08" w14:textId="77777777" w:rsidR="003F7346" w:rsidRDefault="003F7346" w:rsidP="003F7346">
      <w:pPr>
        <w:autoSpaceDE w:val="0"/>
        <w:autoSpaceDN w:val="0"/>
        <w:adjustRightInd w:val="0"/>
        <w:spacing w:after="0" w:line="240" w:lineRule="auto"/>
        <w:rPr>
          <w:ins w:id="1170" w:author="Ta Huong" w:date="2020-07-01T15:06:00Z"/>
          <w:rFonts w:ascii="Consolas" w:hAnsi="Consolas" w:cs="Consolas"/>
          <w:color w:val="000000"/>
          <w:sz w:val="19"/>
          <w:szCs w:val="19"/>
          <w:lang w:bidi="ar-SA"/>
        </w:rPr>
      </w:pPr>
    </w:p>
    <w:p w14:paraId="708F321C" w14:textId="77777777" w:rsidR="003F7346" w:rsidRDefault="003F7346" w:rsidP="003F7346">
      <w:pPr>
        <w:autoSpaceDE w:val="0"/>
        <w:autoSpaceDN w:val="0"/>
        <w:adjustRightInd w:val="0"/>
        <w:spacing w:after="0" w:line="240" w:lineRule="auto"/>
        <w:rPr>
          <w:ins w:id="1171" w:author="Ta Huong" w:date="2020-07-01T15:06:00Z"/>
          <w:rFonts w:ascii="Consolas" w:hAnsi="Consolas" w:cs="Consolas"/>
          <w:color w:val="000000"/>
          <w:sz w:val="19"/>
          <w:szCs w:val="19"/>
          <w:lang w:bidi="ar-SA"/>
        </w:rPr>
      </w:pPr>
      <w:ins w:id="1172" w:author="Ta Huong" w:date="2020-07-01T15:06: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capNhatMatKhau(</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maGiaoVien,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matKhau)</w:t>
        </w:r>
      </w:ins>
    </w:p>
    <w:p w14:paraId="408248E5" w14:textId="77777777" w:rsidR="003F7346" w:rsidRDefault="003F7346" w:rsidP="003F7346">
      <w:pPr>
        <w:autoSpaceDE w:val="0"/>
        <w:autoSpaceDN w:val="0"/>
        <w:adjustRightInd w:val="0"/>
        <w:spacing w:after="0" w:line="240" w:lineRule="auto"/>
        <w:rPr>
          <w:ins w:id="1173" w:author="Ta Huong" w:date="2020-07-01T15:06:00Z"/>
          <w:rFonts w:ascii="Consolas" w:hAnsi="Consolas" w:cs="Consolas"/>
          <w:color w:val="000000"/>
          <w:sz w:val="19"/>
          <w:szCs w:val="19"/>
          <w:lang w:bidi="ar-SA"/>
        </w:rPr>
      </w:pPr>
      <w:ins w:id="1174" w:author="Ta Huong" w:date="2020-07-01T15:06:00Z">
        <w:r>
          <w:rPr>
            <w:rFonts w:ascii="Consolas" w:hAnsi="Consolas" w:cs="Consolas"/>
            <w:color w:val="000000"/>
            <w:sz w:val="19"/>
            <w:szCs w:val="19"/>
            <w:lang w:bidi="ar-SA"/>
          </w:rPr>
          <w:t xml:space="preserve">        {</w:t>
        </w:r>
      </w:ins>
    </w:p>
    <w:p w14:paraId="6133423F" w14:textId="77777777" w:rsidR="003F7346" w:rsidRDefault="003F7346" w:rsidP="003F7346">
      <w:pPr>
        <w:autoSpaceDE w:val="0"/>
        <w:autoSpaceDN w:val="0"/>
        <w:adjustRightInd w:val="0"/>
        <w:spacing w:after="0" w:line="240" w:lineRule="auto"/>
        <w:rPr>
          <w:ins w:id="1175" w:author="Ta Huong" w:date="2020-07-01T15:06:00Z"/>
          <w:rFonts w:ascii="Consolas" w:hAnsi="Consolas" w:cs="Consolas"/>
          <w:color w:val="000000"/>
          <w:sz w:val="19"/>
          <w:szCs w:val="19"/>
          <w:lang w:bidi="ar-SA"/>
        </w:rPr>
      </w:pPr>
      <w:ins w:id="1176" w:author="Ta Huong" w:date="2020-07-01T15:06:00Z">
        <w:r>
          <w:rPr>
            <w:rFonts w:ascii="Consolas" w:hAnsi="Consolas" w:cs="Consolas"/>
            <w:color w:val="000000"/>
            <w:sz w:val="19"/>
            <w:szCs w:val="19"/>
            <w:lang w:bidi="ar-SA"/>
          </w:rPr>
          <w:t xml:space="preserve">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 </w:t>
        </w:r>
        <w:r>
          <w:rPr>
            <w:rFonts w:ascii="Consolas" w:hAnsi="Consolas" w:cs="Consolas"/>
            <w:color w:val="A31515"/>
            <w:sz w:val="19"/>
            <w:szCs w:val="19"/>
            <w:lang w:bidi="ar-SA"/>
          </w:rPr>
          <w:t>"UPDATE DangNhap\n"</w:t>
        </w:r>
        <w:r>
          <w:rPr>
            <w:rFonts w:ascii="Consolas" w:hAnsi="Consolas" w:cs="Consolas"/>
            <w:color w:val="000000"/>
            <w:sz w:val="19"/>
            <w:szCs w:val="19"/>
            <w:lang w:bidi="ar-SA"/>
          </w:rPr>
          <w:t xml:space="preserve"> +</w:t>
        </w:r>
      </w:ins>
    </w:p>
    <w:p w14:paraId="0681488D" w14:textId="77777777" w:rsidR="003F7346" w:rsidRDefault="003F7346" w:rsidP="003F7346">
      <w:pPr>
        <w:autoSpaceDE w:val="0"/>
        <w:autoSpaceDN w:val="0"/>
        <w:adjustRightInd w:val="0"/>
        <w:spacing w:after="0" w:line="240" w:lineRule="auto"/>
        <w:rPr>
          <w:ins w:id="1177" w:author="Ta Huong" w:date="2020-07-01T15:06:00Z"/>
          <w:rFonts w:ascii="Consolas" w:hAnsi="Consolas" w:cs="Consolas"/>
          <w:color w:val="000000"/>
          <w:sz w:val="19"/>
          <w:szCs w:val="19"/>
          <w:lang w:bidi="ar-SA"/>
        </w:rPr>
      </w:pPr>
      <w:ins w:id="1178" w:author="Ta Huong" w:date="2020-07-01T15:06:00Z">
        <w:r>
          <w:rPr>
            <w:rFonts w:ascii="Consolas" w:hAnsi="Consolas" w:cs="Consolas"/>
            <w:color w:val="000000"/>
            <w:sz w:val="19"/>
            <w:szCs w:val="19"/>
            <w:lang w:bidi="ar-SA"/>
          </w:rPr>
          <w:t xml:space="preserve">                </w:t>
        </w:r>
        <w:r>
          <w:rPr>
            <w:rFonts w:ascii="Consolas" w:hAnsi="Consolas" w:cs="Consolas"/>
            <w:color w:val="A31515"/>
            <w:sz w:val="19"/>
            <w:szCs w:val="19"/>
            <w:lang w:bidi="ar-SA"/>
          </w:rPr>
          <w:t>"SET MatKhau = '"</w:t>
        </w:r>
        <w:r>
          <w:rPr>
            <w:rFonts w:ascii="Consolas" w:hAnsi="Consolas" w:cs="Consolas"/>
            <w:color w:val="000000"/>
            <w:sz w:val="19"/>
            <w:szCs w:val="19"/>
            <w:lang w:bidi="ar-SA"/>
          </w:rPr>
          <w:t xml:space="preserve"> + matKhau + </w:t>
        </w:r>
        <w:r>
          <w:rPr>
            <w:rFonts w:ascii="Consolas" w:hAnsi="Consolas" w:cs="Consolas"/>
            <w:color w:val="A31515"/>
            <w:sz w:val="19"/>
            <w:szCs w:val="19"/>
            <w:lang w:bidi="ar-SA"/>
          </w:rPr>
          <w:t>"'\n"</w:t>
        </w:r>
        <w:r>
          <w:rPr>
            <w:rFonts w:ascii="Consolas" w:hAnsi="Consolas" w:cs="Consolas"/>
            <w:color w:val="000000"/>
            <w:sz w:val="19"/>
            <w:szCs w:val="19"/>
            <w:lang w:bidi="ar-SA"/>
          </w:rPr>
          <w:t xml:space="preserve"> +</w:t>
        </w:r>
      </w:ins>
    </w:p>
    <w:p w14:paraId="28C8FEA6" w14:textId="77777777" w:rsidR="003F7346" w:rsidRDefault="003F7346" w:rsidP="003F7346">
      <w:pPr>
        <w:autoSpaceDE w:val="0"/>
        <w:autoSpaceDN w:val="0"/>
        <w:adjustRightInd w:val="0"/>
        <w:spacing w:after="0" w:line="240" w:lineRule="auto"/>
        <w:rPr>
          <w:ins w:id="1179" w:author="Ta Huong" w:date="2020-07-01T15:06:00Z"/>
          <w:rFonts w:ascii="Consolas" w:hAnsi="Consolas" w:cs="Consolas"/>
          <w:color w:val="000000"/>
          <w:sz w:val="19"/>
          <w:szCs w:val="19"/>
          <w:lang w:bidi="ar-SA"/>
        </w:rPr>
      </w:pPr>
      <w:ins w:id="1180" w:author="Ta Huong" w:date="2020-07-01T15:06:00Z">
        <w:r>
          <w:rPr>
            <w:rFonts w:ascii="Consolas" w:hAnsi="Consolas" w:cs="Consolas"/>
            <w:color w:val="000000"/>
            <w:sz w:val="19"/>
            <w:szCs w:val="19"/>
            <w:lang w:bidi="ar-SA"/>
          </w:rPr>
          <w:t xml:space="preserve">                </w:t>
        </w:r>
        <w:r>
          <w:rPr>
            <w:rFonts w:ascii="Consolas" w:hAnsi="Consolas" w:cs="Consolas"/>
            <w:color w:val="A31515"/>
            <w:sz w:val="19"/>
            <w:szCs w:val="19"/>
            <w:lang w:bidi="ar-SA"/>
          </w:rPr>
          <w:t>"WHERE MaGV = '"</w:t>
        </w:r>
        <w:r>
          <w:rPr>
            <w:rFonts w:ascii="Consolas" w:hAnsi="Consolas" w:cs="Consolas"/>
            <w:color w:val="000000"/>
            <w:sz w:val="19"/>
            <w:szCs w:val="19"/>
            <w:lang w:bidi="ar-SA"/>
          </w:rPr>
          <w:t xml:space="preserve"> + maGiaoVien + </w:t>
        </w:r>
        <w:r>
          <w:rPr>
            <w:rFonts w:ascii="Consolas" w:hAnsi="Consolas" w:cs="Consolas"/>
            <w:color w:val="A31515"/>
            <w:sz w:val="19"/>
            <w:szCs w:val="19"/>
            <w:lang w:bidi="ar-SA"/>
          </w:rPr>
          <w:t>"'"</w:t>
        </w:r>
        <w:r>
          <w:rPr>
            <w:rFonts w:ascii="Consolas" w:hAnsi="Consolas" w:cs="Consolas"/>
            <w:color w:val="000000"/>
            <w:sz w:val="19"/>
            <w:szCs w:val="19"/>
            <w:lang w:bidi="ar-SA"/>
          </w:rPr>
          <w:t>;</w:t>
        </w:r>
      </w:ins>
    </w:p>
    <w:p w14:paraId="41DDED56" w14:textId="77777777" w:rsidR="003F7346" w:rsidRDefault="003F7346" w:rsidP="003F7346">
      <w:pPr>
        <w:autoSpaceDE w:val="0"/>
        <w:autoSpaceDN w:val="0"/>
        <w:adjustRightInd w:val="0"/>
        <w:spacing w:after="0" w:line="240" w:lineRule="auto"/>
        <w:rPr>
          <w:ins w:id="1181" w:author="Ta Huong" w:date="2020-07-01T15:06:00Z"/>
          <w:rFonts w:ascii="Consolas" w:hAnsi="Consolas" w:cs="Consolas"/>
          <w:color w:val="000000"/>
          <w:sz w:val="19"/>
          <w:szCs w:val="19"/>
          <w:lang w:bidi="ar-SA"/>
        </w:rPr>
      </w:pPr>
      <w:ins w:id="1182" w:author="Ta Huong" w:date="2020-07-01T15:06: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database.myExecuteNonQuery</w:t>
        </w:r>
        <w:proofErr w:type="gramEnd"/>
        <w:r>
          <w:rPr>
            <w:rFonts w:ascii="Consolas" w:hAnsi="Consolas" w:cs="Consolas"/>
            <w:color w:val="000000"/>
            <w:sz w:val="19"/>
            <w:szCs w:val="19"/>
            <w:lang w:bidi="ar-SA"/>
          </w:rPr>
          <w:t>(sqlString, CommandType.Text);</w:t>
        </w:r>
      </w:ins>
    </w:p>
    <w:p w14:paraId="79E6DD92" w14:textId="77777777" w:rsidR="003F7346" w:rsidRDefault="003F7346" w:rsidP="003F7346">
      <w:pPr>
        <w:autoSpaceDE w:val="0"/>
        <w:autoSpaceDN w:val="0"/>
        <w:adjustRightInd w:val="0"/>
        <w:spacing w:after="0" w:line="240" w:lineRule="auto"/>
        <w:rPr>
          <w:ins w:id="1183" w:author="Ta Huong" w:date="2020-07-01T15:06:00Z"/>
          <w:rFonts w:ascii="Consolas" w:hAnsi="Consolas" w:cs="Consolas"/>
          <w:color w:val="000000"/>
          <w:sz w:val="19"/>
          <w:szCs w:val="19"/>
          <w:lang w:bidi="ar-SA"/>
        </w:rPr>
      </w:pPr>
      <w:ins w:id="1184" w:author="Ta Huong" w:date="2020-07-01T15:06:00Z">
        <w:r>
          <w:rPr>
            <w:rFonts w:ascii="Consolas" w:hAnsi="Consolas" w:cs="Consolas"/>
            <w:color w:val="000000"/>
            <w:sz w:val="19"/>
            <w:szCs w:val="19"/>
            <w:lang w:bidi="ar-SA"/>
          </w:rPr>
          <w:t xml:space="preserve">        }</w:t>
        </w:r>
      </w:ins>
    </w:p>
    <w:p w14:paraId="28CF285F" w14:textId="77777777" w:rsidR="003F7346" w:rsidRDefault="003F7346" w:rsidP="003F7346">
      <w:pPr>
        <w:autoSpaceDE w:val="0"/>
        <w:autoSpaceDN w:val="0"/>
        <w:adjustRightInd w:val="0"/>
        <w:spacing w:after="0" w:line="240" w:lineRule="auto"/>
        <w:rPr>
          <w:ins w:id="1185" w:author="Ta Huong" w:date="2020-07-01T15:06:00Z"/>
          <w:rFonts w:ascii="Consolas" w:hAnsi="Consolas" w:cs="Consolas"/>
          <w:color w:val="000000"/>
          <w:sz w:val="19"/>
          <w:szCs w:val="19"/>
          <w:lang w:bidi="ar-SA"/>
        </w:rPr>
      </w:pPr>
    </w:p>
    <w:p w14:paraId="2E4C8194" w14:textId="77777777" w:rsidR="003F7346" w:rsidRDefault="003F7346" w:rsidP="003F7346">
      <w:pPr>
        <w:autoSpaceDE w:val="0"/>
        <w:autoSpaceDN w:val="0"/>
        <w:adjustRightInd w:val="0"/>
        <w:spacing w:after="0" w:line="240" w:lineRule="auto"/>
        <w:rPr>
          <w:ins w:id="1186" w:author="Ta Huong" w:date="2020-07-01T15:06:00Z"/>
          <w:rFonts w:ascii="Consolas" w:hAnsi="Consolas" w:cs="Consolas"/>
          <w:color w:val="000000"/>
          <w:sz w:val="19"/>
          <w:szCs w:val="19"/>
          <w:lang w:bidi="ar-SA"/>
        </w:rPr>
      </w:pPr>
      <w:ins w:id="1187" w:author="Ta Huong" w:date="2020-07-01T15:06: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layDanhSachLop(</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maGiaoVien, </w:t>
        </w:r>
        <w:r>
          <w:rPr>
            <w:rFonts w:ascii="Consolas" w:hAnsi="Consolas" w:cs="Consolas"/>
            <w:color w:val="0000FF"/>
            <w:sz w:val="19"/>
            <w:szCs w:val="19"/>
            <w:lang w:bidi="ar-SA"/>
          </w:rPr>
          <w:t>ref</w:t>
        </w:r>
        <w:r>
          <w:rPr>
            <w:rFonts w:ascii="Consolas" w:hAnsi="Consolas" w:cs="Consolas"/>
            <w:color w:val="000000"/>
            <w:sz w:val="19"/>
            <w:szCs w:val="19"/>
            <w:lang w:bidi="ar-SA"/>
          </w:rPr>
          <w:t xml:space="preserve"> List&lt;Lop&gt; lops)</w:t>
        </w:r>
      </w:ins>
    </w:p>
    <w:p w14:paraId="4813E607" w14:textId="77777777" w:rsidR="003F7346" w:rsidRDefault="003F7346" w:rsidP="003F7346">
      <w:pPr>
        <w:autoSpaceDE w:val="0"/>
        <w:autoSpaceDN w:val="0"/>
        <w:adjustRightInd w:val="0"/>
        <w:spacing w:after="0" w:line="240" w:lineRule="auto"/>
        <w:rPr>
          <w:ins w:id="1188" w:author="Ta Huong" w:date="2020-07-01T15:06:00Z"/>
          <w:rFonts w:ascii="Consolas" w:hAnsi="Consolas" w:cs="Consolas"/>
          <w:color w:val="000000"/>
          <w:sz w:val="19"/>
          <w:szCs w:val="19"/>
          <w:lang w:bidi="ar-SA"/>
        </w:rPr>
      </w:pPr>
      <w:ins w:id="1189" w:author="Ta Huong" w:date="2020-07-01T15:06:00Z">
        <w:r>
          <w:rPr>
            <w:rFonts w:ascii="Consolas" w:hAnsi="Consolas" w:cs="Consolas"/>
            <w:color w:val="000000"/>
            <w:sz w:val="19"/>
            <w:szCs w:val="19"/>
            <w:lang w:bidi="ar-SA"/>
          </w:rPr>
          <w:t xml:space="preserve">        {                        </w:t>
        </w:r>
      </w:ins>
    </w:p>
    <w:p w14:paraId="3E6C7D86" w14:textId="77777777" w:rsidR="003F7346" w:rsidRDefault="003F7346" w:rsidP="003F7346">
      <w:pPr>
        <w:autoSpaceDE w:val="0"/>
        <w:autoSpaceDN w:val="0"/>
        <w:adjustRightInd w:val="0"/>
        <w:spacing w:after="0" w:line="240" w:lineRule="auto"/>
        <w:rPr>
          <w:ins w:id="1190" w:author="Ta Huong" w:date="2020-07-01T15:06:00Z"/>
          <w:rFonts w:ascii="Consolas" w:hAnsi="Consolas" w:cs="Consolas"/>
          <w:color w:val="000000"/>
          <w:sz w:val="19"/>
          <w:szCs w:val="19"/>
          <w:lang w:bidi="ar-SA"/>
        </w:rPr>
      </w:pPr>
      <w:ins w:id="1191" w:author="Ta Huong" w:date="2020-07-01T15:06:00Z">
        <w:r>
          <w:rPr>
            <w:rFonts w:ascii="Consolas" w:hAnsi="Consolas" w:cs="Consolas"/>
            <w:color w:val="000000"/>
            <w:sz w:val="19"/>
            <w:szCs w:val="19"/>
            <w:lang w:bidi="ar-SA"/>
          </w:rPr>
          <w:t xml:space="preserve">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 </w:t>
        </w:r>
        <w:r>
          <w:rPr>
            <w:rFonts w:ascii="Consolas" w:hAnsi="Consolas" w:cs="Consolas"/>
            <w:color w:val="A31515"/>
            <w:sz w:val="19"/>
            <w:szCs w:val="19"/>
            <w:lang w:bidi="ar-SA"/>
          </w:rPr>
          <w:t>"SELECT Lop\n"</w:t>
        </w:r>
        <w:r>
          <w:rPr>
            <w:rFonts w:ascii="Consolas" w:hAnsi="Consolas" w:cs="Consolas"/>
            <w:color w:val="000000"/>
            <w:sz w:val="19"/>
            <w:szCs w:val="19"/>
            <w:lang w:bidi="ar-SA"/>
          </w:rPr>
          <w:t xml:space="preserve"> +</w:t>
        </w:r>
      </w:ins>
    </w:p>
    <w:p w14:paraId="6318557E" w14:textId="77777777" w:rsidR="003F7346" w:rsidRDefault="003F7346" w:rsidP="003F7346">
      <w:pPr>
        <w:autoSpaceDE w:val="0"/>
        <w:autoSpaceDN w:val="0"/>
        <w:adjustRightInd w:val="0"/>
        <w:spacing w:after="0" w:line="240" w:lineRule="auto"/>
        <w:rPr>
          <w:ins w:id="1192" w:author="Ta Huong" w:date="2020-07-01T15:06:00Z"/>
          <w:rFonts w:ascii="Consolas" w:hAnsi="Consolas" w:cs="Consolas"/>
          <w:color w:val="000000"/>
          <w:sz w:val="19"/>
          <w:szCs w:val="19"/>
          <w:lang w:bidi="ar-SA"/>
        </w:rPr>
      </w:pPr>
      <w:ins w:id="1193" w:author="Ta Huong" w:date="2020-07-01T15:06:00Z">
        <w:r>
          <w:rPr>
            <w:rFonts w:ascii="Consolas" w:hAnsi="Consolas" w:cs="Consolas"/>
            <w:color w:val="000000"/>
            <w:sz w:val="19"/>
            <w:szCs w:val="19"/>
            <w:lang w:bidi="ar-SA"/>
          </w:rPr>
          <w:t xml:space="preserve">                    </w:t>
        </w:r>
        <w:r>
          <w:rPr>
            <w:rFonts w:ascii="Consolas" w:hAnsi="Consolas" w:cs="Consolas"/>
            <w:color w:val="A31515"/>
            <w:sz w:val="19"/>
            <w:szCs w:val="19"/>
            <w:lang w:bidi="ar-SA"/>
          </w:rPr>
          <w:t>"FROM GiangDay\n"</w:t>
        </w:r>
        <w:r>
          <w:rPr>
            <w:rFonts w:ascii="Consolas" w:hAnsi="Consolas" w:cs="Consolas"/>
            <w:color w:val="000000"/>
            <w:sz w:val="19"/>
            <w:szCs w:val="19"/>
            <w:lang w:bidi="ar-SA"/>
          </w:rPr>
          <w:t xml:space="preserve"> +</w:t>
        </w:r>
      </w:ins>
    </w:p>
    <w:p w14:paraId="3794BE7B" w14:textId="77777777" w:rsidR="003F7346" w:rsidRDefault="003F7346" w:rsidP="003F7346">
      <w:pPr>
        <w:autoSpaceDE w:val="0"/>
        <w:autoSpaceDN w:val="0"/>
        <w:adjustRightInd w:val="0"/>
        <w:spacing w:after="0" w:line="240" w:lineRule="auto"/>
        <w:rPr>
          <w:ins w:id="1194" w:author="Ta Huong" w:date="2020-07-01T15:06:00Z"/>
          <w:rFonts w:ascii="Consolas" w:hAnsi="Consolas" w:cs="Consolas"/>
          <w:color w:val="000000"/>
          <w:sz w:val="19"/>
          <w:szCs w:val="19"/>
          <w:lang w:bidi="ar-SA"/>
        </w:rPr>
      </w:pPr>
      <w:ins w:id="1195" w:author="Ta Huong" w:date="2020-07-01T15:06:00Z">
        <w:r>
          <w:rPr>
            <w:rFonts w:ascii="Consolas" w:hAnsi="Consolas" w:cs="Consolas"/>
            <w:color w:val="000000"/>
            <w:sz w:val="19"/>
            <w:szCs w:val="19"/>
            <w:lang w:bidi="ar-SA"/>
          </w:rPr>
          <w:t xml:space="preserve">                    </w:t>
        </w:r>
        <w:r>
          <w:rPr>
            <w:rFonts w:ascii="Consolas" w:hAnsi="Consolas" w:cs="Consolas"/>
            <w:color w:val="A31515"/>
            <w:sz w:val="19"/>
            <w:szCs w:val="19"/>
            <w:lang w:bidi="ar-SA"/>
          </w:rPr>
          <w:t>"WHERE MaGV = '"</w:t>
        </w:r>
        <w:r>
          <w:rPr>
            <w:rFonts w:ascii="Consolas" w:hAnsi="Consolas" w:cs="Consolas"/>
            <w:color w:val="000000"/>
            <w:sz w:val="19"/>
            <w:szCs w:val="19"/>
            <w:lang w:bidi="ar-SA"/>
          </w:rPr>
          <w:t xml:space="preserve"> + maGiaoVien + </w:t>
        </w:r>
        <w:r>
          <w:rPr>
            <w:rFonts w:ascii="Consolas" w:hAnsi="Consolas" w:cs="Consolas"/>
            <w:color w:val="A31515"/>
            <w:sz w:val="19"/>
            <w:szCs w:val="19"/>
            <w:lang w:bidi="ar-SA"/>
          </w:rPr>
          <w:t>"'"</w:t>
        </w:r>
        <w:r>
          <w:rPr>
            <w:rFonts w:ascii="Consolas" w:hAnsi="Consolas" w:cs="Consolas"/>
            <w:color w:val="000000"/>
            <w:sz w:val="19"/>
            <w:szCs w:val="19"/>
            <w:lang w:bidi="ar-SA"/>
          </w:rPr>
          <w:t xml:space="preserve">;            </w:t>
        </w:r>
      </w:ins>
    </w:p>
    <w:p w14:paraId="605C4A40" w14:textId="77777777" w:rsidR="003F7346" w:rsidRDefault="003F7346" w:rsidP="003F7346">
      <w:pPr>
        <w:autoSpaceDE w:val="0"/>
        <w:autoSpaceDN w:val="0"/>
        <w:adjustRightInd w:val="0"/>
        <w:spacing w:after="0" w:line="240" w:lineRule="auto"/>
        <w:rPr>
          <w:ins w:id="1196" w:author="Ta Huong" w:date="2020-07-01T15:06:00Z"/>
          <w:rFonts w:ascii="Consolas" w:hAnsi="Consolas" w:cs="Consolas"/>
          <w:color w:val="000000"/>
          <w:sz w:val="19"/>
          <w:szCs w:val="19"/>
          <w:lang w:bidi="ar-SA"/>
        </w:rPr>
      </w:pPr>
      <w:ins w:id="1197" w:author="Ta Huong" w:date="2020-07-01T15:06: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database.myExecuteReader</w:t>
        </w:r>
        <w:proofErr w:type="gramEnd"/>
        <w:r>
          <w:rPr>
            <w:rFonts w:ascii="Consolas" w:hAnsi="Consolas" w:cs="Consolas"/>
            <w:color w:val="000000"/>
            <w:sz w:val="19"/>
            <w:szCs w:val="19"/>
            <w:lang w:bidi="ar-SA"/>
          </w:rPr>
          <w:t xml:space="preserve">(sqlString, CommandType.Text, </w:t>
        </w:r>
        <w:r>
          <w:rPr>
            <w:rFonts w:ascii="Consolas" w:hAnsi="Consolas" w:cs="Consolas"/>
            <w:color w:val="0000FF"/>
            <w:sz w:val="19"/>
            <w:szCs w:val="19"/>
            <w:lang w:bidi="ar-SA"/>
          </w:rPr>
          <w:t>ref</w:t>
        </w:r>
        <w:r>
          <w:rPr>
            <w:rFonts w:ascii="Consolas" w:hAnsi="Consolas" w:cs="Consolas"/>
            <w:color w:val="000000"/>
            <w:sz w:val="19"/>
            <w:szCs w:val="19"/>
            <w:lang w:bidi="ar-SA"/>
          </w:rPr>
          <w:t xml:space="preserve"> lops);</w:t>
        </w:r>
      </w:ins>
    </w:p>
    <w:p w14:paraId="4F9963B9" w14:textId="77777777" w:rsidR="003F7346" w:rsidRDefault="003F7346" w:rsidP="003F7346">
      <w:pPr>
        <w:autoSpaceDE w:val="0"/>
        <w:autoSpaceDN w:val="0"/>
        <w:adjustRightInd w:val="0"/>
        <w:spacing w:after="0" w:line="240" w:lineRule="auto"/>
        <w:rPr>
          <w:ins w:id="1198" w:author="Ta Huong" w:date="2020-07-01T15:06:00Z"/>
          <w:rFonts w:ascii="Consolas" w:hAnsi="Consolas" w:cs="Consolas"/>
          <w:color w:val="000000"/>
          <w:sz w:val="19"/>
          <w:szCs w:val="19"/>
          <w:lang w:bidi="ar-SA"/>
        </w:rPr>
      </w:pPr>
      <w:ins w:id="1199" w:author="Ta Huong" w:date="2020-07-01T15:06:00Z">
        <w:r>
          <w:rPr>
            <w:rFonts w:ascii="Consolas" w:hAnsi="Consolas" w:cs="Consolas"/>
            <w:color w:val="000000"/>
            <w:sz w:val="19"/>
            <w:szCs w:val="19"/>
            <w:lang w:bidi="ar-SA"/>
          </w:rPr>
          <w:t xml:space="preserve">        }</w:t>
        </w:r>
      </w:ins>
    </w:p>
    <w:p w14:paraId="4A938E51" w14:textId="77777777" w:rsidR="003F7346" w:rsidRDefault="003F7346" w:rsidP="003F7346">
      <w:pPr>
        <w:autoSpaceDE w:val="0"/>
        <w:autoSpaceDN w:val="0"/>
        <w:adjustRightInd w:val="0"/>
        <w:spacing w:after="0" w:line="240" w:lineRule="auto"/>
        <w:rPr>
          <w:ins w:id="1200" w:author="Ta Huong" w:date="2020-07-01T15:06:00Z"/>
          <w:rFonts w:ascii="Consolas" w:hAnsi="Consolas" w:cs="Consolas"/>
          <w:color w:val="000000"/>
          <w:sz w:val="19"/>
          <w:szCs w:val="19"/>
          <w:lang w:bidi="ar-SA"/>
        </w:rPr>
      </w:pPr>
    </w:p>
    <w:p w14:paraId="19C798AA" w14:textId="77777777" w:rsidR="003F7346" w:rsidRDefault="003F7346" w:rsidP="003F7346">
      <w:pPr>
        <w:autoSpaceDE w:val="0"/>
        <w:autoSpaceDN w:val="0"/>
        <w:adjustRightInd w:val="0"/>
        <w:spacing w:after="0" w:line="240" w:lineRule="auto"/>
        <w:rPr>
          <w:ins w:id="1201" w:author="Ta Huong" w:date="2020-07-01T15:06:00Z"/>
          <w:rFonts w:ascii="Consolas" w:hAnsi="Consolas" w:cs="Consolas"/>
          <w:color w:val="000000"/>
          <w:sz w:val="19"/>
          <w:szCs w:val="19"/>
          <w:lang w:bidi="ar-SA"/>
        </w:rPr>
      </w:pPr>
      <w:ins w:id="1202" w:author="Ta Huong" w:date="2020-07-01T15:06: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layDanhSachLop(</w:t>
        </w:r>
        <w:proofErr w:type="gramEnd"/>
        <w:r>
          <w:rPr>
            <w:rFonts w:ascii="Consolas" w:hAnsi="Consolas" w:cs="Consolas"/>
            <w:color w:val="0000FF"/>
            <w:sz w:val="19"/>
            <w:szCs w:val="19"/>
            <w:lang w:bidi="ar-SA"/>
          </w:rPr>
          <w:t>ref</w:t>
        </w:r>
        <w:r>
          <w:rPr>
            <w:rFonts w:ascii="Consolas" w:hAnsi="Consolas" w:cs="Consolas"/>
            <w:color w:val="000000"/>
            <w:sz w:val="19"/>
            <w:szCs w:val="19"/>
            <w:lang w:bidi="ar-SA"/>
          </w:rPr>
          <w:t xml:space="preserve"> List&lt;Lop&gt; lops)</w:t>
        </w:r>
      </w:ins>
    </w:p>
    <w:p w14:paraId="19386011" w14:textId="77777777" w:rsidR="003F7346" w:rsidRDefault="003F7346" w:rsidP="003F7346">
      <w:pPr>
        <w:autoSpaceDE w:val="0"/>
        <w:autoSpaceDN w:val="0"/>
        <w:adjustRightInd w:val="0"/>
        <w:spacing w:after="0" w:line="240" w:lineRule="auto"/>
        <w:rPr>
          <w:ins w:id="1203" w:author="Ta Huong" w:date="2020-07-01T15:06:00Z"/>
          <w:rFonts w:ascii="Consolas" w:hAnsi="Consolas" w:cs="Consolas"/>
          <w:color w:val="000000"/>
          <w:sz w:val="19"/>
          <w:szCs w:val="19"/>
          <w:lang w:bidi="ar-SA"/>
        </w:rPr>
      </w:pPr>
      <w:ins w:id="1204" w:author="Ta Huong" w:date="2020-07-01T15:06:00Z">
        <w:r>
          <w:rPr>
            <w:rFonts w:ascii="Consolas" w:hAnsi="Consolas" w:cs="Consolas"/>
            <w:color w:val="000000"/>
            <w:sz w:val="19"/>
            <w:szCs w:val="19"/>
            <w:lang w:bidi="ar-SA"/>
          </w:rPr>
          <w:t xml:space="preserve">        {</w:t>
        </w:r>
      </w:ins>
    </w:p>
    <w:p w14:paraId="22CA2965" w14:textId="77777777" w:rsidR="003F7346" w:rsidRDefault="003F7346" w:rsidP="003F7346">
      <w:pPr>
        <w:autoSpaceDE w:val="0"/>
        <w:autoSpaceDN w:val="0"/>
        <w:adjustRightInd w:val="0"/>
        <w:spacing w:after="0" w:line="240" w:lineRule="auto"/>
        <w:rPr>
          <w:ins w:id="1205" w:author="Ta Huong" w:date="2020-07-01T15:06:00Z"/>
          <w:rFonts w:ascii="Consolas" w:hAnsi="Consolas" w:cs="Consolas"/>
          <w:color w:val="000000"/>
          <w:sz w:val="19"/>
          <w:szCs w:val="19"/>
          <w:lang w:bidi="ar-SA"/>
        </w:rPr>
      </w:pPr>
      <w:ins w:id="1206" w:author="Ta Huong" w:date="2020-07-01T15:06:00Z">
        <w:r>
          <w:rPr>
            <w:rFonts w:ascii="Consolas" w:hAnsi="Consolas" w:cs="Consolas"/>
            <w:color w:val="000000"/>
            <w:sz w:val="19"/>
            <w:szCs w:val="19"/>
            <w:lang w:bidi="ar-SA"/>
          </w:rPr>
          <w:t xml:space="preserve">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 </w:t>
        </w:r>
        <w:r>
          <w:rPr>
            <w:rFonts w:ascii="Consolas" w:hAnsi="Consolas" w:cs="Consolas"/>
            <w:color w:val="A31515"/>
            <w:sz w:val="19"/>
            <w:szCs w:val="19"/>
            <w:lang w:bidi="ar-SA"/>
          </w:rPr>
          <w:t>"SELECT Lop\n"</w:t>
        </w:r>
        <w:r>
          <w:rPr>
            <w:rFonts w:ascii="Consolas" w:hAnsi="Consolas" w:cs="Consolas"/>
            <w:color w:val="000000"/>
            <w:sz w:val="19"/>
            <w:szCs w:val="19"/>
            <w:lang w:bidi="ar-SA"/>
          </w:rPr>
          <w:t xml:space="preserve"> +</w:t>
        </w:r>
      </w:ins>
    </w:p>
    <w:p w14:paraId="40A2CA87" w14:textId="77777777" w:rsidR="003F7346" w:rsidRDefault="003F7346" w:rsidP="003F7346">
      <w:pPr>
        <w:autoSpaceDE w:val="0"/>
        <w:autoSpaceDN w:val="0"/>
        <w:adjustRightInd w:val="0"/>
        <w:spacing w:after="0" w:line="240" w:lineRule="auto"/>
        <w:rPr>
          <w:ins w:id="1207" w:author="Ta Huong" w:date="2020-07-01T15:06:00Z"/>
          <w:rFonts w:ascii="Consolas" w:hAnsi="Consolas" w:cs="Consolas"/>
          <w:color w:val="000000"/>
          <w:sz w:val="19"/>
          <w:szCs w:val="19"/>
          <w:lang w:bidi="ar-SA"/>
        </w:rPr>
      </w:pPr>
      <w:ins w:id="1208" w:author="Ta Huong" w:date="2020-07-01T15:06:00Z">
        <w:r>
          <w:rPr>
            <w:rFonts w:ascii="Consolas" w:hAnsi="Consolas" w:cs="Consolas"/>
            <w:color w:val="000000"/>
            <w:sz w:val="19"/>
            <w:szCs w:val="19"/>
            <w:lang w:bidi="ar-SA"/>
          </w:rPr>
          <w:t xml:space="preserve">                    </w:t>
        </w:r>
        <w:r>
          <w:rPr>
            <w:rFonts w:ascii="Consolas" w:hAnsi="Consolas" w:cs="Consolas"/>
            <w:color w:val="A31515"/>
            <w:sz w:val="19"/>
            <w:szCs w:val="19"/>
            <w:lang w:bidi="ar-SA"/>
          </w:rPr>
          <w:t>"FROM LopHoc"</w:t>
        </w:r>
        <w:r>
          <w:rPr>
            <w:rFonts w:ascii="Consolas" w:hAnsi="Consolas" w:cs="Consolas"/>
            <w:color w:val="000000"/>
            <w:sz w:val="19"/>
            <w:szCs w:val="19"/>
            <w:lang w:bidi="ar-SA"/>
          </w:rPr>
          <w:t>;</w:t>
        </w:r>
      </w:ins>
    </w:p>
    <w:p w14:paraId="404077C8" w14:textId="77777777" w:rsidR="003F7346" w:rsidRDefault="003F7346" w:rsidP="003F7346">
      <w:pPr>
        <w:autoSpaceDE w:val="0"/>
        <w:autoSpaceDN w:val="0"/>
        <w:adjustRightInd w:val="0"/>
        <w:spacing w:after="0" w:line="240" w:lineRule="auto"/>
        <w:rPr>
          <w:ins w:id="1209" w:author="Ta Huong" w:date="2020-07-01T15:06:00Z"/>
          <w:rFonts w:ascii="Consolas" w:hAnsi="Consolas" w:cs="Consolas"/>
          <w:color w:val="000000"/>
          <w:sz w:val="19"/>
          <w:szCs w:val="19"/>
          <w:lang w:bidi="ar-SA"/>
        </w:rPr>
      </w:pPr>
      <w:ins w:id="1210" w:author="Ta Huong" w:date="2020-07-01T15:06: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database.myExecuteReader</w:t>
        </w:r>
        <w:proofErr w:type="gramEnd"/>
        <w:r>
          <w:rPr>
            <w:rFonts w:ascii="Consolas" w:hAnsi="Consolas" w:cs="Consolas"/>
            <w:color w:val="000000"/>
            <w:sz w:val="19"/>
            <w:szCs w:val="19"/>
            <w:lang w:bidi="ar-SA"/>
          </w:rPr>
          <w:t xml:space="preserve">(sqlString, CommandType.Text, </w:t>
        </w:r>
        <w:r>
          <w:rPr>
            <w:rFonts w:ascii="Consolas" w:hAnsi="Consolas" w:cs="Consolas"/>
            <w:color w:val="0000FF"/>
            <w:sz w:val="19"/>
            <w:szCs w:val="19"/>
            <w:lang w:bidi="ar-SA"/>
          </w:rPr>
          <w:t>ref</w:t>
        </w:r>
        <w:r>
          <w:rPr>
            <w:rFonts w:ascii="Consolas" w:hAnsi="Consolas" w:cs="Consolas"/>
            <w:color w:val="000000"/>
            <w:sz w:val="19"/>
            <w:szCs w:val="19"/>
            <w:lang w:bidi="ar-SA"/>
          </w:rPr>
          <w:t xml:space="preserve"> lops);</w:t>
        </w:r>
      </w:ins>
    </w:p>
    <w:p w14:paraId="04400C3A" w14:textId="77777777" w:rsidR="003F7346" w:rsidRDefault="003F7346" w:rsidP="003F7346">
      <w:pPr>
        <w:autoSpaceDE w:val="0"/>
        <w:autoSpaceDN w:val="0"/>
        <w:adjustRightInd w:val="0"/>
        <w:spacing w:after="0" w:line="240" w:lineRule="auto"/>
        <w:rPr>
          <w:ins w:id="1211" w:author="Ta Huong" w:date="2020-07-01T15:06:00Z"/>
          <w:rFonts w:ascii="Consolas" w:hAnsi="Consolas" w:cs="Consolas"/>
          <w:color w:val="000000"/>
          <w:sz w:val="19"/>
          <w:szCs w:val="19"/>
          <w:lang w:bidi="ar-SA"/>
        </w:rPr>
      </w:pPr>
      <w:ins w:id="1212" w:author="Ta Huong" w:date="2020-07-01T15:06:00Z">
        <w:r>
          <w:rPr>
            <w:rFonts w:ascii="Consolas" w:hAnsi="Consolas" w:cs="Consolas"/>
            <w:color w:val="000000"/>
            <w:sz w:val="19"/>
            <w:szCs w:val="19"/>
            <w:lang w:bidi="ar-SA"/>
          </w:rPr>
          <w:t xml:space="preserve">        }</w:t>
        </w:r>
      </w:ins>
    </w:p>
    <w:p w14:paraId="74FF48A4" w14:textId="44BF1F1C" w:rsidR="003F7346" w:rsidRPr="003F7346" w:rsidRDefault="003F7346">
      <w:pPr>
        <w:tabs>
          <w:tab w:val="left" w:pos="1440"/>
        </w:tabs>
        <w:spacing w:line="360" w:lineRule="auto"/>
        <w:jc w:val="both"/>
        <w:rPr>
          <w:ins w:id="1213" w:author="Ta Huong" w:date="2020-07-01T14:48:00Z"/>
          <w:rFonts w:ascii="Times New Roman" w:eastAsia="Times New Roman" w:hAnsi="Times New Roman" w:cs="Times New Roman"/>
          <w:b/>
          <w:bCs/>
          <w:color w:val="212121"/>
          <w:sz w:val="26"/>
          <w:szCs w:val="26"/>
          <w:lang w:eastAsia="en-GB"/>
          <w:rPrChange w:id="1214" w:author="Ta Huong" w:date="2020-07-01T15:07:00Z">
            <w:rPr>
              <w:ins w:id="1215" w:author="Ta Huong" w:date="2020-07-01T14:48:00Z"/>
              <w:rFonts w:ascii="Times New Roman" w:eastAsia="Times New Roman" w:hAnsi="Times New Roman" w:cs="Times New Roman"/>
              <w:color w:val="212121"/>
              <w:sz w:val="26"/>
              <w:szCs w:val="26"/>
              <w:lang w:eastAsia="en-GB"/>
            </w:rPr>
          </w:rPrChange>
        </w:rPr>
        <w:pPrChange w:id="1216" w:author="Ta Huong" w:date="2020-07-01T15:07:00Z">
          <w:pPr>
            <w:tabs>
              <w:tab w:val="left" w:pos="3960"/>
            </w:tabs>
            <w:spacing w:line="360" w:lineRule="auto"/>
            <w:jc w:val="center"/>
          </w:pPr>
        </w:pPrChange>
      </w:pPr>
      <w:ins w:id="1217" w:author="Ta Huong" w:date="2020-07-01T15:06:00Z">
        <w:r w:rsidRPr="003F7346">
          <w:rPr>
            <w:rFonts w:ascii="Consolas" w:hAnsi="Consolas" w:cs="Consolas"/>
            <w:color w:val="000000"/>
            <w:sz w:val="19"/>
            <w:szCs w:val="19"/>
            <w:lang w:bidi="ar-SA"/>
            <w:rPrChange w:id="1218" w:author="Ta Huong" w:date="2020-07-01T15:07:00Z">
              <w:rPr>
                <w:lang w:bidi="ar-SA"/>
              </w:rPr>
            </w:rPrChange>
          </w:rPr>
          <w:t>}</w:t>
        </w:r>
      </w:ins>
    </w:p>
    <w:p w14:paraId="08732983" w14:textId="03165917" w:rsidR="009318BE" w:rsidRPr="009318BE" w:rsidRDefault="009318BE">
      <w:pPr>
        <w:pStyle w:val="ListParagraph"/>
        <w:numPr>
          <w:ilvl w:val="2"/>
          <w:numId w:val="6"/>
        </w:numPr>
        <w:tabs>
          <w:tab w:val="left" w:pos="3960"/>
        </w:tabs>
        <w:spacing w:line="360" w:lineRule="auto"/>
        <w:outlineLvl w:val="3"/>
        <w:rPr>
          <w:ins w:id="1219" w:author="Ta Huong" w:date="2020-07-01T15:08:00Z"/>
          <w:rFonts w:ascii="Times New Roman" w:eastAsia="Times New Roman" w:hAnsi="Times New Roman" w:cs="Times New Roman"/>
          <w:b/>
          <w:bCs/>
          <w:sz w:val="26"/>
          <w:szCs w:val="26"/>
          <w:lang w:eastAsia="en-GB"/>
          <w:rPrChange w:id="1220" w:author="Ta Huong" w:date="2020-07-01T15:08:00Z">
            <w:rPr>
              <w:ins w:id="1221" w:author="Ta Huong" w:date="2020-07-01T15:08:00Z"/>
              <w:lang w:eastAsia="en-GB"/>
            </w:rPr>
          </w:rPrChange>
        </w:rPr>
        <w:pPrChange w:id="1222" w:author="Ta Huong" w:date="2020-07-01T15:42:00Z">
          <w:pPr>
            <w:tabs>
              <w:tab w:val="left" w:pos="3960"/>
            </w:tabs>
            <w:spacing w:line="360" w:lineRule="auto"/>
          </w:pPr>
        </w:pPrChange>
      </w:pPr>
      <w:ins w:id="1223" w:author="Ta Huong" w:date="2020-07-01T15:08:00Z">
        <w:r w:rsidRPr="009318BE">
          <w:rPr>
            <w:rFonts w:ascii="Times New Roman" w:eastAsia="Times New Roman" w:hAnsi="Times New Roman" w:cs="Times New Roman"/>
            <w:b/>
            <w:bCs/>
            <w:sz w:val="26"/>
            <w:szCs w:val="26"/>
            <w:lang w:eastAsia="en-GB"/>
            <w:rPrChange w:id="1224" w:author="Ta Huong" w:date="2020-07-01T15:08:00Z">
              <w:rPr>
                <w:lang w:eastAsia="en-GB"/>
              </w:rPr>
            </w:rPrChange>
          </w:rPr>
          <w:lastRenderedPageBreak/>
          <w:t>BLHocSinh.cs</w:t>
        </w:r>
      </w:ins>
    </w:p>
    <w:p w14:paraId="049D6385" w14:textId="77777777" w:rsidR="009318BE" w:rsidRDefault="009318BE" w:rsidP="009318BE">
      <w:pPr>
        <w:autoSpaceDE w:val="0"/>
        <w:autoSpaceDN w:val="0"/>
        <w:adjustRightInd w:val="0"/>
        <w:spacing w:after="0" w:line="240" w:lineRule="auto"/>
        <w:rPr>
          <w:ins w:id="1225" w:author="Ta Huong" w:date="2020-07-01T15:09:00Z"/>
          <w:rFonts w:ascii="Consolas" w:hAnsi="Consolas" w:cs="Consolas"/>
          <w:color w:val="000000"/>
          <w:sz w:val="19"/>
          <w:szCs w:val="19"/>
          <w:lang w:bidi="ar-SA"/>
        </w:rPr>
      </w:pPr>
      <w:ins w:id="1226"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class</w:t>
        </w:r>
        <w:r>
          <w:rPr>
            <w:rFonts w:ascii="Consolas" w:hAnsi="Consolas" w:cs="Consolas"/>
            <w:color w:val="000000"/>
            <w:sz w:val="19"/>
            <w:szCs w:val="19"/>
            <w:lang w:bidi="ar-SA"/>
          </w:rPr>
          <w:t xml:space="preserve"> </w:t>
        </w:r>
        <w:r>
          <w:rPr>
            <w:rFonts w:ascii="Consolas" w:hAnsi="Consolas" w:cs="Consolas"/>
            <w:color w:val="2B91AF"/>
            <w:sz w:val="19"/>
            <w:szCs w:val="19"/>
            <w:lang w:bidi="ar-SA"/>
          </w:rPr>
          <w:t>BLHocSinh</w:t>
        </w:r>
      </w:ins>
    </w:p>
    <w:p w14:paraId="24FF8BFB" w14:textId="77777777" w:rsidR="009318BE" w:rsidRDefault="009318BE" w:rsidP="009318BE">
      <w:pPr>
        <w:autoSpaceDE w:val="0"/>
        <w:autoSpaceDN w:val="0"/>
        <w:adjustRightInd w:val="0"/>
        <w:spacing w:after="0" w:line="240" w:lineRule="auto"/>
        <w:rPr>
          <w:ins w:id="1227" w:author="Ta Huong" w:date="2020-07-01T15:09:00Z"/>
          <w:rFonts w:ascii="Consolas" w:hAnsi="Consolas" w:cs="Consolas"/>
          <w:color w:val="000000"/>
          <w:sz w:val="19"/>
          <w:szCs w:val="19"/>
          <w:lang w:bidi="ar-SA"/>
        </w:rPr>
      </w:pPr>
      <w:ins w:id="1228" w:author="Ta Huong" w:date="2020-07-01T15:09:00Z">
        <w:r>
          <w:rPr>
            <w:rFonts w:ascii="Consolas" w:hAnsi="Consolas" w:cs="Consolas"/>
            <w:color w:val="000000"/>
            <w:sz w:val="19"/>
            <w:szCs w:val="19"/>
            <w:lang w:bidi="ar-SA"/>
          </w:rPr>
          <w:t xml:space="preserve">    {</w:t>
        </w:r>
      </w:ins>
    </w:p>
    <w:p w14:paraId="7AA9EB88" w14:textId="77777777" w:rsidR="009318BE" w:rsidRDefault="009318BE" w:rsidP="009318BE">
      <w:pPr>
        <w:autoSpaceDE w:val="0"/>
        <w:autoSpaceDN w:val="0"/>
        <w:adjustRightInd w:val="0"/>
        <w:spacing w:after="0" w:line="240" w:lineRule="auto"/>
        <w:rPr>
          <w:ins w:id="1229" w:author="Ta Huong" w:date="2020-07-01T15:09:00Z"/>
          <w:rFonts w:ascii="Consolas" w:hAnsi="Consolas" w:cs="Consolas"/>
          <w:color w:val="000000"/>
          <w:sz w:val="19"/>
          <w:szCs w:val="19"/>
          <w:lang w:bidi="ar-SA"/>
        </w:rPr>
      </w:pPr>
      <w:ins w:id="1230"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private</w:t>
        </w:r>
        <w:r>
          <w:rPr>
            <w:rFonts w:ascii="Consolas" w:hAnsi="Consolas" w:cs="Consolas"/>
            <w:color w:val="000000"/>
            <w:sz w:val="19"/>
            <w:szCs w:val="19"/>
            <w:lang w:bidi="ar-SA"/>
          </w:rPr>
          <w:t xml:space="preserve"> DLMain database;        </w:t>
        </w:r>
      </w:ins>
    </w:p>
    <w:p w14:paraId="63BDA7F5" w14:textId="77777777" w:rsidR="009318BE" w:rsidRDefault="009318BE" w:rsidP="009318BE">
      <w:pPr>
        <w:autoSpaceDE w:val="0"/>
        <w:autoSpaceDN w:val="0"/>
        <w:adjustRightInd w:val="0"/>
        <w:spacing w:after="0" w:line="240" w:lineRule="auto"/>
        <w:rPr>
          <w:ins w:id="1231" w:author="Ta Huong" w:date="2020-07-01T15:09:00Z"/>
          <w:rFonts w:ascii="Consolas" w:hAnsi="Consolas" w:cs="Consolas"/>
          <w:color w:val="000000"/>
          <w:sz w:val="19"/>
          <w:szCs w:val="19"/>
          <w:lang w:bidi="ar-SA"/>
        </w:rPr>
      </w:pPr>
    </w:p>
    <w:p w14:paraId="7DE13D0A" w14:textId="77777777" w:rsidR="009318BE" w:rsidRDefault="009318BE" w:rsidP="009318BE">
      <w:pPr>
        <w:autoSpaceDE w:val="0"/>
        <w:autoSpaceDN w:val="0"/>
        <w:adjustRightInd w:val="0"/>
        <w:spacing w:after="0" w:line="240" w:lineRule="auto"/>
        <w:rPr>
          <w:ins w:id="1232" w:author="Ta Huong" w:date="2020-07-01T15:09:00Z"/>
          <w:rFonts w:ascii="Consolas" w:hAnsi="Consolas" w:cs="Consolas"/>
          <w:color w:val="000000"/>
          <w:sz w:val="19"/>
          <w:szCs w:val="19"/>
          <w:lang w:bidi="ar-SA"/>
        </w:rPr>
      </w:pPr>
      <w:ins w:id="1233"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proofErr w:type="gramStart"/>
        <w:r>
          <w:rPr>
            <w:rFonts w:ascii="Consolas" w:hAnsi="Consolas" w:cs="Consolas"/>
            <w:color w:val="2B91AF"/>
            <w:sz w:val="19"/>
            <w:szCs w:val="19"/>
            <w:lang w:bidi="ar-SA"/>
          </w:rPr>
          <w:t>BLHocSinh</w:t>
        </w:r>
        <w:r>
          <w:rPr>
            <w:rFonts w:ascii="Consolas" w:hAnsi="Consolas" w:cs="Consolas"/>
            <w:color w:val="000000"/>
            <w:sz w:val="19"/>
            <w:szCs w:val="19"/>
            <w:lang w:bidi="ar-SA"/>
          </w:rPr>
          <w:t>(</w:t>
        </w:r>
        <w:proofErr w:type="gramEnd"/>
        <w:r>
          <w:rPr>
            <w:rFonts w:ascii="Consolas" w:hAnsi="Consolas" w:cs="Consolas"/>
            <w:color w:val="000000"/>
            <w:sz w:val="19"/>
            <w:szCs w:val="19"/>
            <w:lang w:bidi="ar-SA"/>
          </w:rPr>
          <w:t>)</w:t>
        </w:r>
      </w:ins>
    </w:p>
    <w:p w14:paraId="44EF9D12" w14:textId="77777777" w:rsidR="009318BE" w:rsidRDefault="009318BE" w:rsidP="009318BE">
      <w:pPr>
        <w:autoSpaceDE w:val="0"/>
        <w:autoSpaceDN w:val="0"/>
        <w:adjustRightInd w:val="0"/>
        <w:spacing w:after="0" w:line="240" w:lineRule="auto"/>
        <w:rPr>
          <w:ins w:id="1234" w:author="Ta Huong" w:date="2020-07-01T15:09:00Z"/>
          <w:rFonts w:ascii="Consolas" w:hAnsi="Consolas" w:cs="Consolas"/>
          <w:color w:val="000000"/>
          <w:sz w:val="19"/>
          <w:szCs w:val="19"/>
          <w:lang w:bidi="ar-SA"/>
        </w:rPr>
      </w:pPr>
      <w:ins w:id="1235" w:author="Ta Huong" w:date="2020-07-01T15:09:00Z">
        <w:r>
          <w:rPr>
            <w:rFonts w:ascii="Consolas" w:hAnsi="Consolas" w:cs="Consolas"/>
            <w:color w:val="000000"/>
            <w:sz w:val="19"/>
            <w:szCs w:val="19"/>
            <w:lang w:bidi="ar-SA"/>
          </w:rPr>
          <w:t xml:space="preserve">        {</w:t>
        </w:r>
      </w:ins>
    </w:p>
    <w:p w14:paraId="37699FDE" w14:textId="77777777" w:rsidR="009318BE" w:rsidRDefault="009318BE" w:rsidP="009318BE">
      <w:pPr>
        <w:autoSpaceDE w:val="0"/>
        <w:autoSpaceDN w:val="0"/>
        <w:adjustRightInd w:val="0"/>
        <w:spacing w:after="0" w:line="240" w:lineRule="auto"/>
        <w:rPr>
          <w:ins w:id="1236" w:author="Ta Huong" w:date="2020-07-01T15:09:00Z"/>
          <w:rFonts w:ascii="Consolas" w:hAnsi="Consolas" w:cs="Consolas"/>
          <w:color w:val="000000"/>
          <w:sz w:val="19"/>
          <w:szCs w:val="19"/>
          <w:lang w:bidi="ar-SA"/>
        </w:rPr>
      </w:pPr>
      <w:ins w:id="1237" w:author="Ta Huong" w:date="2020-07-01T15:09:00Z">
        <w:r>
          <w:rPr>
            <w:rFonts w:ascii="Consolas" w:hAnsi="Consolas" w:cs="Consolas"/>
            <w:color w:val="000000"/>
            <w:sz w:val="19"/>
            <w:szCs w:val="19"/>
            <w:lang w:bidi="ar-SA"/>
          </w:rPr>
          <w:t xml:space="preserve">            database =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DLMain(</w:t>
        </w:r>
        <w:proofErr w:type="gramEnd"/>
        <w:r>
          <w:rPr>
            <w:rFonts w:ascii="Consolas" w:hAnsi="Consolas" w:cs="Consolas"/>
            <w:color w:val="000000"/>
            <w:sz w:val="19"/>
            <w:szCs w:val="19"/>
            <w:lang w:bidi="ar-SA"/>
          </w:rPr>
          <w:t>);</w:t>
        </w:r>
      </w:ins>
    </w:p>
    <w:p w14:paraId="6A26E9CD" w14:textId="77777777" w:rsidR="009318BE" w:rsidRDefault="009318BE" w:rsidP="009318BE">
      <w:pPr>
        <w:autoSpaceDE w:val="0"/>
        <w:autoSpaceDN w:val="0"/>
        <w:adjustRightInd w:val="0"/>
        <w:spacing w:after="0" w:line="240" w:lineRule="auto"/>
        <w:rPr>
          <w:ins w:id="1238" w:author="Ta Huong" w:date="2020-07-01T15:09:00Z"/>
          <w:rFonts w:ascii="Consolas" w:hAnsi="Consolas" w:cs="Consolas"/>
          <w:color w:val="000000"/>
          <w:sz w:val="19"/>
          <w:szCs w:val="19"/>
          <w:lang w:bidi="ar-SA"/>
        </w:rPr>
      </w:pPr>
      <w:ins w:id="1239" w:author="Ta Huong" w:date="2020-07-01T15:09:00Z">
        <w:r>
          <w:rPr>
            <w:rFonts w:ascii="Consolas" w:hAnsi="Consolas" w:cs="Consolas"/>
            <w:color w:val="000000"/>
            <w:sz w:val="19"/>
            <w:szCs w:val="19"/>
            <w:lang w:bidi="ar-SA"/>
          </w:rPr>
          <w:t xml:space="preserve">        }</w:t>
        </w:r>
      </w:ins>
    </w:p>
    <w:p w14:paraId="71E45BB9" w14:textId="77777777" w:rsidR="009318BE" w:rsidRDefault="009318BE" w:rsidP="009318BE">
      <w:pPr>
        <w:autoSpaceDE w:val="0"/>
        <w:autoSpaceDN w:val="0"/>
        <w:adjustRightInd w:val="0"/>
        <w:spacing w:after="0" w:line="240" w:lineRule="auto"/>
        <w:rPr>
          <w:ins w:id="1240" w:author="Ta Huong" w:date="2020-07-01T15:09:00Z"/>
          <w:rFonts w:ascii="Consolas" w:hAnsi="Consolas" w:cs="Consolas"/>
          <w:color w:val="000000"/>
          <w:sz w:val="19"/>
          <w:szCs w:val="19"/>
          <w:lang w:bidi="ar-SA"/>
        </w:rPr>
      </w:pPr>
    </w:p>
    <w:p w14:paraId="609FCAE1" w14:textId="77777777" w:rsidR="009318BE" w:rsidRDefault="009318BE" w:rsidP="009318BE">
      <w:pPr>
        <w:autoSpaceDE w:val="0"/>
        <w:autoSpaceDN w:val="0"/>
        <w:adjustRightInd w:val="0"/>
        <w:spacing w:after="0" w:line="240" w:lineRule="auto"/>
        <w:rPr>
          <w:ins w:id="1241" w:author="Ta Huong" w:date="2020-07-01T15:09:00Z"/>
          <w:rFonts w:ascii="Consolas" w:hAnsi="Consolas" w:cs="Consolas"/>
          <w:color w:val="000000"/>
          <w:sz w:val="19"/>
          <w:szCs w:val="19"/>
          <w:lang w:bidi="ar-SA"/>
        </w:rPr>
      </w:pPr>
      <w:ins w:id="1242"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DataSet </w:t>
        </w:r>
        <w:proofErr w:type="gramStart"/>
        <w:r>
          <w:rPr>
            <w:rFonts w:ascii="Consolas" w:hAnsi="Consolas" w:cs="Consolas"/>
            <w:color w:val="000000"/>
            <w:sz w:val="19"/>
            <w:szCs w:val="19"/>
            <w:lang w:bidi="ar-SA"/>
          </w:rPr>
          <w:t>layHocSinh(</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lop,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maGV)</w:t>
        </w:r>
      </w:ins>
    </w:p>
    <w:p w14:paraId="6D37118C" w14:textId="77777777" w:rsidR="009318BE" w:rsidRDefault="009318BE" w:rsidP="009318BE">
      <w:pPr>
        <w:autoSpaceDE w:val="0"/>
        <w:autoSpaceDN w:val="0"/>
        <w:adjustRightInd w:val="0"/>
        <w:spacing w:after="0" w:line="240" w:lineRule="auto"/>
        <w:rPr>
          <w:ins w:id="1243" w:author="Ta Huong" w:date="2020-07-01T15:09:00Z"/>
          <w:rFonts w:ascii="Consolas" w:hAnsi="Consolas" w:cs="Consolas"/>
          <w:color w:val="000000"/>
          <w:sz w:val="19"/>
          <w:szCs w:val="19"/>
          <w:lang w:bidi="ar-SA"/>
        </w:rPr>
      </w:pPr>
      <w:ins w:id="1244" w:author="Ta Huong" w:date="2020-07-01T15:09:00Z">
        <w:r>
          <w:rPr>
            <w:rFonts w:ascii="Consolas" w:hAnsi="Consolas" w:cs="Consolas"/>
            <w:color w:val="000000"/>
            <w:sz w:val="19"/>
            <w:szCs w:val="19"/>
            <w:lang w:bidi="ar-SA"/>
          </w:rPr>
          <w:t xml:space="preserve">        {</w:t>
        </w:r>
      </w:ins>
    </w:p>
    <w:p w14:paraId="74A912B4" w14:textId="77777777" w:rsidR="009318BE" w:rsidRDefault="009318BE" w:rsidP="009318BE">
      <w:pPr>
        <w:autoSpaceDE w:val="0"/>
        <w:autoSpaceDN w:val="0"/>
        <w:adjustRightInd w:val="0"/>
        <w:spacing w:after="0" w:line="240" w:lineRule="auto"/>
        <w:rPr>
          <w:ins w:id="1245" w:author="Ta Huong" w:date="2020-07-01T15:09:00Z"/>
          <w:rFonts w:ascii="Consolas" w:hAnsi="Consolas" w:cs="Consolas"/>
          <w:color w:val="000000"/>
          <w:sz w:val="19"/>
          <w:szCs w:val="19"/>
          <w:lang w:bidi="ar-SA"/>
        </w:rPr>
      </w:pPr>
      <w:ins w:id="1246"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 </w:t>
        </w:r>
        <w:r>
          <w:rPr>
            <w:rFonts w:ascii="Consolas" w:hAnsi="Consolas" w:cs="Consolas"/>
            <w:color w:val="A31515"/>
            <w:sz w:val="19"/>
            <w:szCs w:val="19"/>
            <w:lang w:bidi="ar-SA"/>
          </w:rPr>
          <w:t>"SELECT KQHocTap.MaHS, HoVaTen, GioiTinh, KT15P, KT1T, DiemThi, DiemTB\n"</w:t>
        </w:r>
        <w:r>
          <w:rPr>
            <w:rFonts w:ascii="Consolas" w:hAnsi="Consolas" w:cs="Consolas"/>
            <w:color w:val="000000"/>
            <w:sz w:val="19"/>
            <w:szCs w:val="19"/>
            <w:lang w:bidi="ar-SA"/>
          </w:rPr>
          <w:t xml:space="preserve"> +</w:t>
        </w:r>
      </w:ins>
    </w:p>
    <w:p w14:paraId="153F847F" w14:textId="77777777" w:rsidR="009318BE" w:rsidRDefault="009318BE" w:rsidP="009318BE">
      <w:pPr>
        <w:autoSpaceDE w:val="0"/>
        <w:autoSpaceDN w:val="0"/>
        <w:adjustRightInd w:val="0"/>
        <w:spacing w:after="0" w:line="240" w:lineRule="auto"/>
        <w:rPr>
          <w:ins w:id="1247" w:author="Ta Huong" w:date="2020-07-01T15:09:00Z"/>
          <w:rFonts w:ascii="Consolas" w:hAnsi="Consolas" w:cs="Consolas"/>
          <w:color w:val="000000"/>
          <w:sz w:val="19"/>
          <w:szCs w:val="19"/>
          <w:lang w:bidi="ar-SA"/>
        </w:rPr>
      </w:pPr>
      <w:ins w:id="1248"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"FROM KQHocTap INNER JOIN Hoc on KQHocTap.MaHS = Hoc.MaHS\n"</w:t>
        </w:r>
        <w:r>
          <w:rPr>
            <w:rFonts w:ascii="Consolas" w:hAnsi="Consolas" w:cs="Consolas"/>
            <w:color w:val="000000"/>
            <w:sz w:val="19"/>
            <w:szCs w:val="19"/>
            <w:lang w:bidi="ar-SA"/>
          </w:rPr>
          <w:t xml:space="preserve"> +</w:t>
        </w:r>
      </w:ins>
    </w:p>
    <w:p w14:paraId="40CAAE6A" w14:textId="77777777" w:rsidR="009318BE" w:rsidRDefault="009318BE" w:rsidP="009318BE">
      <w:pPr>
        <w:autoSpaceDE w:val="0"/>
        <w:autoSpaceDN w:val="0"/>
        <w:adjustRightInd w:val="0"/>
        <w:spacing w:after="0" w:line="240" w:lineRule="auto"/>
        <w:rPr>
          <w:ins w:id="1249" w:author="Ta Huong" w:date="2020-07-01T15:09:00Z"/>
          <w:rFonts w:ascii="Consolas" w:hAnsi="Consolas" w:cs="Consolas"/>
          <w:color w:val="000000"/>
          <w:sz w:val="19"/>
          <w:szCs w:val="19"/>
          <w:lang w:bidi="ar-SA"/>
        </w:rPr>
      </w:pPr>
      <w:ins w:id="1250"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              INNER JOIN HocSinh on KQHocTap.MaHS = HocSinh.MaHS\n"</w:t>
        </w:r>
        <w:r>
          <w:rPr>
            <w:rFonts w:ascii="Consolas" w:hAnsi="Consolas" w:cs="Consolas"/>
            <w:color w:val="000000"/>
            <w:sz w:val="19"/>
            <w:szCs w:val="19"/>
            <w:lang w:bidi="ar-SA"/>
          </w:rPr>
          <w:t xml:space="preserve"> +</w:t>
        </w:r>
      </w:ins>
    </w:p>
    <w:p w14:paraId="3A91EDC7" w14:textId="77777777" w:rsidR="009318BE" w:rsidRDefault="009318BE" w:rsidP="009318BE">
      <w:pPr>
        <w:autoSpaceDE w:val="0"/>
        <w:autoSpaceDN w:val="0"/>
        <w:adjustRightInd w:val="0"/>
        <w:spacing w:after="0" w:line="240" w:lineRule="auto"/>
        <w:rPr>
          <w:ins w:id="1251" w:author="Ta Huong" w:date="2020-07-01T15:09:00Z"/>
          <w:rFonts w:ascii="Consolas" w:hAnsi="Consolas" w:cs="Consolas"/>
          <w:color w:val="000000"/>
          <w:sz w:val="19"/>
          <w:szCs w:val="19"/>
          <w:lang w:bidi="ar-SA"/>
        </w:rPr>
      </w:pPr>
      <w:ins w:id="1252"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"WHERE Lop = '"</w:t>
        </w:r>
        <w:r>
          <w:rPr>
            <w:rFonts w:ascii="Consolas" w:hAnsi="Consolas" w:cs="Consolas"/>
            <w:color w:val="000000"/>
            <w:sz w:val="19"/>
            <w:szCs w:val="19"/>
            <w:lang w:bidi="ar-SA"/>
          </w:rPr>
          <w:t xml:space="preserve"> + lop + </w:t>
        </w:r>
        <w:r>
          <w:rPr>
            <w:rFonts w:ascii="Consolas" w:hAnsi="Consolas" w:cs="Consolas"/>
            <w:color w:val="A31515"/>
            <w:sz w:val="19"/>
            <w:szCs w:val="19"/>
            <w:lang w:bidi="ar-SA"/>
          </w:rPr>
          <w:t>"' AND MaGV = '"</w:t>
        </w:r>
        <w:r>
          <w:rPr>
            <w:rFonts w:ascii="Consolas" w:hAnsi="Consolas" w:cs="Consolas"/>
            <w:color w:val="000000"/>
            <w:sz w:val="19"/>
            <w:szCs w:val="19"/>
            <w:lang w:bidi="ar-SA"/>
          </w:rPr>
          <w:t xml:space="preserve"> + maGV + </w:t>
        </w:r>
        <w:r>
          <w:rPr>
            <w:rFonts w:ascii="Consolas" w:hAnsi="Consolas" w:cs="Consolas"/>
            <w:color w:val="A31515"/>
            <w:sz w:val="19"/>
            <w:szCs w:val="19"/>
            <w:lang w:bidi="ar-SA"/>
          </w:rPr>
          <w:t>"'"</w:t>
        </w:r>
        <w:r>
          <w:rPr>
            <w:rFonts w:ascii="Consolas" w:hAnsi="Consolas" w:cs="Consolas"/>
            <w:color w:val="000000"/>
            <w:sz w:val="19"/>
            <w:szCs w:val="19"/>
            <w:lang w:bidi="ar-SA"/>
          </w:rPr>
          <w:t xml:space="preserve">;                </w:t>
        </w:r>
      </w:ins>
    </w:p>
    <w:p w14:paraId="0B5BB9E5" w14:textId="77777777" w:rsidR="009318BE" w:rsidRDefault="009318BE" w:rsidP="009318BE">
      <w:pPr>
        <w:autoSpaceDE w:val="0"/>
        <w:autoSpaceDN w:val="0"/>
        <w:adjustRightInd w:val="0"/>
        <w:spacing w:after="0" w:line="240" w:lineRule="auto"/>
        <w:rPr>
          <w:ins w:id="1253" w:author="Ta Huong" w:date="2020-07-01T15:09:00Z"/>
          <w:rFonts w:ascii="Consolas" w:hAnsi="Consolas" w:cs="Consolas"/>
          <w:color w:val="000000"/>
          <w:sz w:val="19"/>
          <w:szCs w:val="19"/>
          <w:lang w:bidi="ar-SA"/>
        </w:rPr>
      </w:pPr>
      <w:ins w:id="1254"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database.executeQueryDataSet</w:t>
        </w:r>
        <w:proofErr w:type="gramEnd"/>
        <w:r>
          <w:rPr>
            <w:rFonts w:ascii="Consolas" w:hAnsi="Consolas" w:cs="Consolas"/>
            <w:color w:val="000000"/>
            <w:sz w:val="19"/>
            <w:szCs w:val="19"/>
            <w:lang w:bidi="ar-SA"/>
          </w:rPr>
          <w:t>(sqlString, CommandType.Text);</w:t>
        </w:r>
      </w:ins>
    </w:p>
    <w:p w14:paraId="58F74E6C" w14:textId="77777777" w:rsidR="009318BE" w:rsidRDefault="009318BE" w:rsidP="009318BE">
      <w:pPr>
        <w:autoSpaceDE w:val="0"/>
        <w:autoSpaceDN w:val="0"/>
        <w:adjustRightInd w:val="0"/>
        <w:spacing w:after="0" w:line="240" w:lineRule="auto"/>
        <w:rPr>
          <w:ins w:id="1255" w:author="Ta Huong" w:date="2020-07-01T15:09:00Z"/>
          <w:rFonts w:ascii="Consolas" w:hAnsi="Consolas" w:cs="Consolas"/>
          <w:color w:val="000000"/>
          <w:sz w:val="19"/>
          <w:szCs w:val="19"/>
          <w:lang w:bidi="ar-SA"/>
        </w:rPr>
      </w:pPr>
      <w:ins w:id="1256" w:author="Ta Huong" w:date="2020-07-01T15:09:00Z">
        <w:r>
          <w:rPr>
            <w:rFonts w:ascii="Consolas" w:hAnsi="Consolas" w:cs="Consolas"/>
            <w:color w:val="000000"/>
            <w:sz w:val="19"/>
            <w:szCs w:val="19"/>
            <w:lang w:bidi="ar-SA"/>
          </w:rPr>
          <w:t xml:space="preserve">        }</w:t>
        </w:r>
      </w:ins>
    </w:p>
    <w:p w14:paraId="228862F9" w14:textId="77777777" w:rsidR="009318BE" w:rsidRDefault="009318BE" w:rsidP="009318BE">
      <w:pPr>
        <w:autoSpaceDE w:val="0"/>
        <w:autoSpaceDN w:val="0"/>
        <w:adjustRightInd w:val="0"/>
        <w:spacing w:after="0" w:line="240" w:lineRule="auto"/>
        <w:rPr>
          <w:ins w:id="1257" w:author="Ta Huong" w:date="2020-07-01T15:09:00Z"/>
          <w:rFonts w:ascii="Consolas" w:hAnsi="Consolas" w:cs="Consolas"/>
          <w:color w:val="000000"/>
          <w:sz w:val="19"/>
          <w:szCs w:val="19"/>
          <w:lang w:bidi="ar-SA"/>
        </w:rPr>
      </w:pPr>
    </w:p>
    <w:p w14:paraId="6549A6D9" w14:textId="77777777" w:rsidR="009318BE" w:rsidRDefault="009318BE" w:rsidP="009318BE">
      <w:pPr>
        <w:autoSpaceDE w:val="0"/>
        <w:autoSpaceDN w:val="0"/>
        <w:adjustRightInd w:val="0"/>
        <w:spacing w:after="0" w:line="240" w:lineRule="auto"/>
        <w:rPr>
          <w:ins w:id="1258" w:author="Ta Huong" w:date="2020-07-01T15:09:00Z"/>
          <w:rFonts w:ascii="Consolas" w:hAnsi="Consolas" w:cs="Consolas"/>
          <w:color w:val="000000"/>
          <w:sz w:val="19"/>
          <w:szCs w:val="19"/>
          <w:lang w:bidi="ar-SA"/>
        </w:rPr>
      </w:pPr>
      <w:ins w:id="1259"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DataSet </w:t>
        </w:r>
        <w:proofErr w:type="gramStart"/>
        <w:r>
          <w:rPr>
            <w:rFonts w:ascii="Consolas" w:hAnsi="Consolas" w:cs="Consolas"/>
            <w:color w:val="000000"/>
            <w:sz w:val="19"/>
            <w:szCs w:val="19"/>
            <w:lang w:bidi="ar-SA"/>
          </w:rPr>
          <w:t>layHocSinh(</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lop)</w:t>
        </w:r>
      </w:ins>
    </w:p>
    <w:p w14:paraId="5592BC1B" w14:textId="77777777" w:rsidR="009318BE" w:rsidRDefault="009318BE" w:rsidP="009318BE">
      <w:pPr>
        <w:autoSpaceDE w:val="0"/>
        <w:autoSpaceDN w:val="0"/>
        <w:adjustRightInd w:val="0"/>
        <w:spacing w:after="0" w:line="240" w:lineRule="auto"/>
        <w:rPr>
          <w:ins w:id="1260" w:author="Ta Huong" w:date="2020-07-01T15:09:00Z"/>
          <w:rFonts w:ascii="Consolas" w:hAnsi="Consolas" w:cs="Consolas"/>
          <w:color w:val="000000"/>
          <w:sz w:val="19"/>
          <w:szCs w:val="19"/>
          <w:lang w:bidi="ar-SA"/>
        </w:rPr>
      </w:pPr>
      <w:ins w:id="1261" w:author="Ta Huong" w:date="2020-07-01T15:09:00Z">
        <w:r>
          <w:rPr>
            <w:rFonts w:ascii="Consolas" w:hAnsi="Consolas" w:cs="Consolas"/>
            <w:color w:val="000000"/>
            <w:sz w:val="19"/>
            <w:szCs w:val="19"/>
            <w:lang w:bidi="ar-SA"/>
          </w:rPr>
          <w:t xml:space="preserve">        {</w:t>
        </w:r>
      </w:ins>
    </w:p>
    <w:p w14:paraId="79473983" w14:textId="77777777" w:rsidR="009318BE" w:rsidRDefault="009318BE" w:rsidP="009318BE">
      <w:pPr>
        <w:autoSpaceDE w:val="0"/>
        <w:autoSpaceDN w:val="0"/>
        <w:adjustRightInd w:val="0"/>
        <w:spacing w:after="0" w:line="240" w:lineRule="auto"/>
        <w:rPr>
          <w:ins w:id="1262" w:author="Ta Huong" w:date="2020-07-01T15:09:00Z"/>
          <w:rFonts w:ascii="Consolas" w:hAnsi="Consolas" w:cs="Consolas"/>
          <w:color w:val="000000"/>
          <w:sz w:val="19"/>
          <w:szCs w:val="19"/>
          <w:lang w:bidi="ar-SA"/>
        </w:rPr>
      </w:pPr>
      <w:ins w:id="1263"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 </w:t>
        </w:r>
        <w:r>
          <w:rPr>
            <w:rFonts w:ascii="Consolas" w:hAnsi="Consolas" w:cs="Consolas"/>
            <w:color w:val="A31515"/>
            <w:sz w:val="19"/>
            <w:szCs w:val="19"/>
            <w:lang w:bidi="ar-SA"/>
          </w:rPr>
          <w:t>"SELECT HocSinh.MaHS, HoVaTen, GioiTinh, NgaySinh, DiaChi\n"</w:t>
        </w:r>
        <w:r>
          <w:rPr>
            <w:rFonts w:ascii="Consolas" w:hAnsi="Consolas" w:cs="Consolas"/>
            <w:color w:val="000000"/>
            <w:sz w:val="19"/>
            <w:szCs w:val="19"/>
            <w:lang w:bidi="ar-SA"/>
          </w:rPr>
          <w:t xml:space="preserve"> +</w:t>
        </w:r>
      </w:ins>
    </w:p>
    <w:p w14:paraId="3C765166" w14:textId="77777777" w:rsidR="009318BE" w:rsidRDefault="009318BE" w:rsidP="009318BE">
      <w:pPr>
        <w:autoSpaceDE w:val="0"/>
        <w:autoSpaceDN w:val="0"/>
        <w:adjustRightInd w:val="0"/>
        <w:spacing w:after="0" w:line="240" w:lineRule="auto"/>
        <w:rPr>
          <w:ins w:id="1264" w:author="Ta Huong" w:date="2020-07-01T15:09:00Z"/>
          <w:rFonts w:ascii="Consolas" w:hAnsi="Consolas" w:cs="Consolas"/>
          <w:color w:val="000000"/>
          <w:sz w:val="19"/>
          <w:szCs w:val="19"/>
          <w:lang w:bidi="ar-SA"/>
        </w:rPr>
      </w:pPr>
      <w:ins w:id="1265"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"FROM HocSinh INNER JOIN Hoc ON HocSinh.MaHS = Hoc.MaHS\n"</w:t>
        </w:r>
        <w:r>
          <w:rPr>
            <w:rFonts w:ascii="Consolas" w:hAnsi="Consolas" w:cs="Consolas"/>
            <w:color w:val="000000"/>
            <w:sz w:val="19"/>
            <w:szCs w:val="19"/>
            <w:lang w:bidi="ar-SA"/>
          </w:rPr>
          <w:t xml:space="preserve"> +</w:t>
        </w:r>
      </w:ins>
    </w:p>
    <w:p w14:paraId="221D84CE" w14:textId="77777777" w:rsidR="009318BE" w:rsidRDefault="009318BE" w:rsidP="009318BE">
      <w:pPr>
        <w:autoSpaceDE w:val="0"/>
        <w:autoSpaceDN w:val="0"/>
        <w:adjustRightInd w:val="0"/>
        <w:spacing w:after="0" w:line="240" w:lineRule="auto"/>
        <w:rPr>
          <w:ins w:id="1266" w:author="Ta Huong" w:date="2020-07-01T15:09:00Z"/>
          <w:rFonts w:ascii="Consolas" w:hAnsi="Consolas" w:cs="Consolas"/>
          <w:color w:val="000000"/>
          <w:sz w:val="19"/>
          <w:szCs w:val="19"/>
          <w:lang w:bidi="ar-SA"/>
        </w:rPr>
      </w:pPr>
      <w:ins w:id="1267"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"WHERE Lop = '"</w:t>
        </w:r>
        <w:r>
          <w:rPr>
            <w:rFonts w:ascii="Consolas" w:hAnsi="Consolas" w:cs="Consolas"/>
            <w:color w:val="000000"/>
            <w:sz w:val="19"/>
            <w:szCs w:val="19"/>
            <w:lang w:bidi="ar-SA"/>
          </w:rPr>
          <w:t xml:space="preserve"> + lop + </w:t>
        </w:r>
        <w:r>
          <w:rPr>
            <w:rFonts w:ascii="Consolas" w:hAnsi="Consolas" w:cs="Consolas"/>
            <w:color w:val="A31515"/>
            <w:sz w:val="19"/>
            <w:szCs w:val="19"/>
            <w:lang w:bidi="ar-SA"/>
          </w:rPr>
          <w:t>"'"</w:t>
        </w:r>
        <w:r>
          <w:rPr>
            <w:rFonts w:ascii="Consolas" w:hAnsi="Consolas" w:cs="Consolas"/>
            <w:color w:val="000000"/>
            <w:sz w:val="19"/>
            <w:szCs w:val="19"/>
            <w:lang w:bidi="ar-SA"/>
          </w:rPr>
          <w:t>;</w:t>
        </w:r>
      </w:ins>
    </w:p>
    <w:p w14:paraId="617CA900" w14:textId="77777777" w:rsidR="009318BE" w:rsidRDefault="009318BE" w:rsidP="009318BE">
      <w:pPr>
        <w:autoSpaceDE w:val="0"/>
        <w:autoSpaceDN w:val="0"/>
        <w:adjustRightInd w:val="0"/>
        <w:spacing w:after="0" w:line="240" w:lineRule="auto"/>
        <w:rPr>
          <w:ins w:id="1268" w:author="Ta Huong" w:date="2020-07-01T15:09:00Z"/>
          <w:rFonts w:ascii="Consolas" w:hAnsi="Consolas" w:cs="Consolas"/>
          <w:color w:val="000000"/>
          <w:sz w:val="19"/>
          <w:szCs w:val="19"/>
          <w:lang w:bidi="ar-SA"/>
        </w:rPr>
      </w:pPr>
      <w:ins w:id="1269"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database.executeQueryDataSet</w:t>
        </w:r>
        <w:proofErr w:type="gramEnd"/>
        <w:r>
          <w:rPr>
            <w:rFonts w:ascii="Consolas" w:hAnsi="Consolas" w:cs="Consolas"/>
            <w:color w:val="000000"/>
            <w:sz w:val="19"/>
            <w:szCs w:val="19"/>
            <w:lang w:bidi="ar-SA"/>
          </w:rPr>
          <w:t>(sqlString, CommandType.Text);</w:t>
        </w:r>
      </w:ins>
    </w:p>
    <w:p w14:paraId="066C60DC" w14:textId="77777777" w:rsidR="009318BE" w:rsidRDefault="009318BE" w:rsidP="009318BE">
      <w:pPr>
        <w:autoSpaceDE w:val="0"/>
        <w:autoSpaceDN w:val="0"/>
        <w:adjustRightInd w:val="0"/>
        <w:spacing w:after="0" w:line="240" w:lineRule="auto"/>
        <w:rPr>
          <w:ins w:id="1270" w:author="Ta Huong" w:date="2020-07-01T15:09:00Z"/>
          <w:rFonts w:ascii="Consolas" w:hAnsi="Consolas" w:cs="Consolas"/>
          <w:color w:val="000000"/>
          <w:sz w:val="19"/>
          <w:szCs w:val="19"/>
          <w:lang w:bidi="ar-SA"/>
        </w:rPr>
      </w:pPr>
      <w:ins w:id="1271" w:author="Ta Huong" w:date="2020-07-01T15:09:00Z">
        <w:r>
          <w:rPr>
            <w:rFonts w:ascii="Consolas" w:hAnsi="Consolas" w:cs="Consolas"/>
            <w:color w:val="000000"/>
            <w:sz w:val="19"/>
            <w:szCs w:val="19"/>
            <w:lang w:bidi="ar-SA"/>
          </w:rPr>
          <w:t xml:space="preserve">        }</w:t>
        </w:r>
      </w:ins>
    </w:p>
    <w:p w14:paraId="06CC9511" w14:textId="77777777" w:rsidR="009318BE" w:rsidRDefault="009318BE" w:rsidP="009318BE">
      <w:pPr>
        <w:autoSpaceDE w:val="0"/>
        <w:autoSpaceDN w:val="0"/>
        <w:adjustRightInd w:val="0"/>
        <w:spacing w:after="0" w:line="240" w:lineRule="auto"/>
        <w:rPr>
          <w:ins w:id="1272" w:author="Ta Huong" w:date="2020-07-01T15:09:00Z"/>
          <w:rFonts w:ascii="Consolas" w:hAnsi="Consolas" w:cs="Consolas"/>
          <w:color w:val="000000"/>
          <w:sz w:val="19"/>
          <w:szCs w:val="19"/>
          <w:lang w:bidi="ar-SA"/>
        </w:rPr>
      </w:pPr>
    </w:p>
    <w:p w14:paraId="717F690A" w14:textId="77777777" w:rsidR="009318BE" w:rsidRDefault="009318BE" w:rsidP="009318BE">
      <w:pPr>
        <w:autoSpaceDE w:val="0"/>
        <w:autoSpaceDN w:val="0"/>
        <w:adjustRightInd w:val="0"/>
        <w:spacing w:after="0" w:line="240" w:lineRule="auto"/>
        <w:rPr>
          <w:ins w:id="1273" w:author="Ta Huong" w:date="2020-07-01T15:09:00Z"/>
          <w:rFonts w:ascii="Consolas" w:hAnsi="Consolas" w:cs="Consolas"/>
          <w:color w:val="000000"/>
          <w:sz w:val="19"/>
          <w:szCs w:val="19"/>
          <w:lang w:bidi="ar-SA"/>
        </w:rPr>
      </w:pPr>
      <w:ins w:id="1274"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DataSet </w:t>
        </w:r>
        <w:proofErr w:type="gramStart"/>
        <w:r>
          <w:rPr>
            <w:rFonts w:ascii="Consolas" w:hAnsi="Consolas" w:cs="Consolas"/>
            <w:color w:val="000000"/>
            <w:sz w:val="19"/>
            <w:szCs w:val="19"/>
            <w:lang w:bidi="ar-SA"/>
          </w:rPr>
          <w:t>layHSTK(</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ten,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lop)</w:t>
        </w:r>
      </w:ins>
    </w:p>
    <w:p w14:paraId="3FEDA9DB" w14:textId="77777777" w:rsidR="009318BE" w:rsidRDefault="009318BE" w:rsidP="009318BE">
      <w:pPr>
        <w:autoSpaceDE w:val="0"/>
        <w:autoSpaceDN w:val="0"/>
        <w:adjustRightInd w:val="0"/>
        <w:spacing w:after="0" w:line="240" w:lineRule="auto"/>
        <w:rPr>
          <w:ins w:id="1275" w:author="Ta Huong" w:date="2020-07-01T15:09:00Z"/>
          <w:rFonts w:ascii="Consolas" w:hAnsi="Consolas" w:cs="Consolas"/>
          <w:color w:val="000000"/>
          <w:sz w:val="19"/>
          <w:szCs w:val="19"/>
          <w:lang w:bidi="ar-SA"/>
        </w:rPr>
      </w:pPr>
      <w:ins w:id="1276" w:author="Ta Huong" w:date="2020-07-01T15:09:00Z">
        <w:r>
          <w:rPr>
            <w:rFonts w:ascii="Consolas" w:hAnsi="Consolas" w:cs="Consolas"/>
            <w:color w:val="000000"/>
            <w:sz w:val="19"/>
            <w:szCs w:val="19"/>
            <w:lang w:bidi="ar-SA"/>
          </w:rPr>
          <w:t xml:space="preserve">        {</w:t>
        </w:r>
      </w:ins>
    </w:p>
    <w:p w14:paraId="1B9A0EE7" w14:textId="77777777" w:rsidR="009318BE" w:rsidRDefault="009318BE" w:rsidP="009318BE">
      <w:pPr>
        <w:autoSpaceDE w:val="0"/>
        <w:autoSpaceDN w:val="0"/>
        <w:adjustRightInd w:val="0"/>
        <w:spacing w:after="0" w:line="240" w:lineRule="auto"/>
        <w:rPr>
          <w:ins w:id="1277" w:author="Ta Huong" w:date="2020-07-01T15:09:00Z"/>
          <w:rFonts w:ascii="Consolas" w:hAnsi="Consolas" w:cs="Consolas"/>
          <w:color w:val="000000"/>
          <w:sz w:val="19"/>
          <w:szCs w:val="19"/>
          <w:lang w:bidi="ar-SA"/>
        </w:rPr>
      </w:pPr>
      <w:ins w:id="1278"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 </w:t>
        </w:r>
        <w:r>
          <w:rPr>
            <w:rFonts w:ascii="Consolas" w:hAnsi="Consolas" w:cs="Consolas"/>
            <w:color w:val="A31515"/>
            <w:sz w:val="19"/>
            <w:szCs w:val="19"/>
            <w:lang w:bidi="ar-SA"/>
          </w:rPr>
          <w:t>"SELECT HocSinh.MaHS, HoVaTen, GioiTinh, NgaySinh, DiaChi\n"</w:t>
        </w:r>
        <w:r>
          <w:rPr>
            <w:rFonts w:ascii="Consolas" w:hAnsi="Consolas" w:cs="Consolas"/>
            <w:color w:val="000000"/>
            <w:sz w:val="19"/>
            <w:szCs w:val="19"/>
            <w:lang w:bidi="ar-SA"/>
          </w:rPr>
          <w:t xml:space="preserve"> +</w:t>
        </w:r>
      </w:ins>
    </w:p>
    <w:p w14:paraId="003A6D51" w14:textId="77777777" w:rsidR="009318BE" w:rsidRDefault="009318BE" w:rsidP="009318BE">
      <w:pPr>
        <w:autoSpaceDE w:val="0"/>
        <w:autoSpaceDN w:val="0"/>
        <w:adjustRightInd w:val="0"/>
        <w:spacing w:after="0" w:line="240" w:lineRule="auto"/>
        <w:rPr>
          <w:ins w:id="1279" w:author="Ta Huong" w:date="2020-07-01T15:09:00Z"/>
          <w:rFonts w:ascii="Consolas" w:hAnsi="Consolas" w:cs="Consolas"/>
          <w:color w:val="000000"/>
          <w:sz w:val="19"/>
          <w:szCs w:val="19"/>
          <w:lang w:bidi="ar-SA"/>
        </w:rPr>
      </w:pPr>
      <w:ins w:id="1280"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"FROM HocSinh INNER JOIN Hoc ON HocSinh.MaHS = Hoc.MaHS\n"</w:t>
        </w:r>
        <w:r>
          <w:rPr>
            <w:rFonts w:ascii="Consolas" w:hAnsi="Consolas" w:cs="Consolas"/>
            <w:color w:val="000000"/>
            <w:sz w:val="19"/>
            <w:szCs w:val="19"/>
            <w:lang w:bidi="ar-SA"/>
          </w:rPr>
          <w:t xml:space="preserve"> +</w:t>
        </w:r>
      </w:ins>
    </w:p>
    <w:p w14:paraId="5C807525" w14:textId="77777777" w:rsidR="009318BE" w:rsidRDefault="009318BE" w:rsidP="009318BE">
      <w:pPr>
        <w:autoSpaceDE w:val="0"/>
        <w:autoSpaceDN w:val="0"/>
        <w:adjustRightInd w:val="0"/>
        <w:spacing w:after="0" w:line="240" w:lineRule="auto"/>
        <w:rPr>
          <w:ins w:id="1281" w:author="Ta Huong" w:date="2020-07-01T15:09:00Z"/>
          <w:rFonts w:ascii="Consolas" w:hAnsi="Consolas" w:cs="Consolas"/>
          <w:color w:val="000000"/>
          <w:sz w:val="19"/>
          <w:szCs w:val="19"/>
          <w:lang w:bidi="ar-SA"/>
        </w:rPr>
      </w:pPr>
      <w:ins w:id="1282"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"WHERE HoVaTen like N'%"</w:t>
        </w:r>
        <w:r>
          <w:rPr>
            <w:rFonts w:ascii="Consolas" w:hAnsi="Consolas" w:cs="Consolas"/>
            <w:color w:val="000000"/>
            <w:sz w:val="19"/>
            <w:szCs w:val="19"/>
            <w:lang w:bidi="ar-SA"/>
          </w:rPr>
          <w:t xml:space="preserve"> + ten + </w:t>
        </w:r>
        <w:r>
          <w:rPr>
            <w:rFonts w:ascii="Consolas" w:hAnsi="Consolas" w:cs="Consolas"/>
            <w:color w:val="A31515"/>
            <w:sz w:val="19"/>
            <w:szCs w:val="19"/>
            <w:lang w:bidi="ar-SA"/>
          </w:rPr>
          <w:t>"%'"</w:t>
        </w:r>
        <w:r>
          <w:rPr>
            <w:rFonts w:ascii="Consolas" w:hAnsi="Consolas" w:cs="Consolas"/>
            <w:color w:val="000000"/>
            <w:sz w:val="19"/>
            <w:szCs w:val="19"/>
            <w:lang w:bidi="ar-SA"/>
          </w:rPr>
          <w:t xml:space="preserve"> + </w:t>
        </w:r>
        <w:r>
          <w:rPr>
            <w:rFonts w:ascii="Consolas" w:hAnsi="Consolas" w:cs="Consolas"/>
            <w:color w:val="A31515"/>
            <w:sz w:val="19"/>
            <w:szCs w:val="19"/>
            <w:lang w:bidi="ar-SA"/>
          </w:rPr>
          <w:t>"and Lop = '"</w:t>
        </w:r>
        <w:r>
          <w:rPr>
            <w:rFonts w:ascii="Consolas" w:hAnsi="Consolas" w:cs="Consolas"/>
            <w:color w:val="000000"/>
            <w:sz w:val="19"/>
            <w:szCs w:val="19"/>
            <w:lang w:bidi="ar-SA"/>
          </w:rPr>
          <w:t xml:space="preserve"> + lop + </w:t>
        </w:r>
        <w:r>
          <w:rPr>
            <w:rFonts w:ascii="Consolas" w:hAnsi="Consolas" w:cs="Consolas"/>
            <w:color w:val="A31515"/>
            <w:sz w:val="19"/>
            <w:szCs w:val="19"/>
            <w:lang w:bidi="ar-SA"/>
          </w:rPr>
          <w:t>"'"</w:t>
        </w:r>
        <w:r>
          <w:rPr>
            <w:rFonts w:ascii="Consolas" w:hAnsi="Consolas" w:cs="Consolas"/>
            <w:color w:val="000000"/>
            <w:sz w:val="19"/>
            <w:szCs w:val="19"/>
            <w:lang w:bidi="ar-SA"/>
          </w:rPr>
          <w:t>;</w:t>
        </w:r>
      </w:ins>
    </w:p>
    <w:p w14:paraId="471AF98A" w14:textId="77777777" w:rsidR="009318BE" w:rsidRDefault="009318BE" w:rsidP="009318BE">
      <w:pPr>
        <w:autoSpaceDE w:val="0"/>
        <w:autoSpaceDN w:val="0"/>
        <w:adjustRightInd w:val="0"/>
        <w:spacing w:after="0" w:line="240" w:lineRule="auto"/>
        <w:rPr>
          <w:ins w:id="1283" w:author="Ta Huong" w:date="2020-07-01T15:09:00Z"/>
          <w:rFonts w:ascii="Consolas" w:hAnsi="Consolas" w:cs="Consolas"/>
          <w:color w:val="000000"/>
          <w:sz w:val="19"/>
          <w:szCs w:val="19"/>
          <w:lang w:bidi="ar-SA"/>
        </w:rPr>
      </w:pPr>
      <w:ins w:id="1284"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database.executeQueryDataSet</w:t>
        </w:r>
        <w:proofErr w:type="gramEnd"/>
        <w:r>
          <w:rPr>
            <w:rFonts w:ascii="Consolas" w:hAnsi="Consolas" w:cs="Consolas"/>
            <w:color w:val="000000"/>
            <w:sz w:val="19"/>
            <w:szCs w:val="19"/>
            <w:lang w:bidi="ar-SA"/>
          </w:rPr>
          <w:t>(sqlString, CommandType.Text);</w:t>
        </w:r>
      </w:ins>
    </w:p>
    <w:p w14:paraId="70E3F6FA" w14:textId="77777777" w:rsidR="009318BE" w:rsidRDefault="009318BE" w:rsidP="009318BE">
      <w:pPr>
        <w:autoSpaceDE w:val="0"/>
        <w:autoSpaceDN w:val="0"/>
        <w:adjustRightInd w:val="0"/>
        <w:spacing w:after="0" w:line="240" w:lineRule="auto"/>
        <w:rPr>
          <w:ins w:id="1285" w:author="Ta Huong" w:date="2020-07-01T15:09:00Z"/>
          <w:rFonts w:ascii="Consolas" w:hAnsi="Consolas" w:cs="Consolas"/>
          <w:color w:val="000000"/>
          <w:sz w:val="19"/>
          <w:szCs w:val="19"/>
          <w:lang w:bidi="ar-SA"/>
        </w:rPr>
      </w:pPr>
      <w:ins w:id="1286" w:author="Ta Huong" w:date="2020-07-01T15:09:00Z">
        <w:r>
          <w:rPr>
            <w:rFonts w:ascii="Consolas" w:hAnsi="Consolas" w:cs="Consolas"/>
            <w:color w:val="000000"/>
            <w:sz w:val="19"/>
            <w:szCs w:val="19"/>
            <w:lang w:bidi="ar-SA"/>
          </w:rPr>
          <w:t xml:space="preserve">        }</w:t>
        </w:r>
      </w:ins>
    </w:p>
    <w:p w14:paraId="7486B879" w14:textId="77777777" w:rsidR="009318BE" w:rsidRDefault="009318BE" w:rsidP="009318BE">
      <w:pPr>
        <w:autoSpaceDE w:val="0"/>
        <w:autoSpaceDN w:val="0"/>
        <w:adjustRightInd w:val="0"/>
        <w:spacing w:after="0" w:line="240" w:lineRule="auto"/>
        <w:rPr>
          <w:ins w:id="1287" w:author="Ta Huong" w:date="2020-07-01T15:09:00Z"/>
          <w:rFonts w:ascii="Consolas" w:hAnsi="Consolas" w:cs="Consolas"/>
          <w:color w:val="000000"/>
          <w:sz w:val="19"/>
          <w:szCs w:val="19"/>
          <w:lang w:bidi="ar-SA"/>
        </w:rPr>
      </w:pPr>
    </w:p>
    <w:p w14:paraId="6F5FEA46" w14:textId="77777777" w:rsidR="009318BE" w:rsidRDefault="009318BE" w:rsidP="009318BE">
      <w:pPr>
        <w:autoSpaceDE w:val="0"/>
        <w:autoSpaceDN w:val="0"/>
        <w:adjustRightInd w:val="0"/>
        <w:spacing w:after="0" w:line="240" w:lineRule="auto"/>
        <w:rPr>
          <w:ins w:id="1288" w:author="Ta Huong" w:date="2020-07-01T15:09:00Z"/>
          <w:rFonts w:ascii="Consolas" w:hAnsi="Consolas" w:cs="Consolas"/>
          <w:color w:val="000000"/>
          <w:sz w:val="19"/>
          <w:szCs w:val="19"/>
          <w:lang w:bidi="ar-SA"/>
        </w:rPr>
      </w:pPr>
      <w:ins w:id="1289"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DataSet </w:t>
        </w:r>
        <w:proofErr w:type="gramStart"/>
        <w:r>
          <w:rPr>
            <w:rFonts w:ascii="Consolas" w:hAnsi="Consolas" w:cs="Consolas"/>
            <w:color w:val="000000"/>
            <w:sz w:val="19"/>
            <w:szCs w:val="19"/>
            <w:lang w:bidi="ar-SA"/>
          </w:rPr>
          <w:t>layHSTK(</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ten,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lop,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magv)</w:t>
        </w:r>
      </w:ins>
    </w:p>
    <w:p w14:paraId="4DAB640F" w14:textId="77777777" w:rsidR="009318BE" w:rsidRDefault="009318BE" w:rsidP="009318BE">
      <w:pPr>
        <w:autoSpaceDE w:val="0"/>
        <w:autoSpaceDN w:val="0"/>
        <w:adjustRightInd w:val="0"/>
        <w:spacing w:after="0" w:line="240" w:lineRule="auto"/>
        <w:rPr>
          <w:ins w:id="1290" w:author="Ta Huong" w:date="2020-07-01T15:09:00Z"/>
          <w:rFonts w:ascii="Consolas" w:hAnsi="Consolas" w:cs="Consolas"/>
          <w:color w:val="000000"/>
          <w:sz w:val="19"/>
          <w:szCs w:val="19"/>
          <w:lang w:bidi="ar-SA"/>
        </w:rPr>
      </w:pPr>
      <w:ins w:id="1291" w:author="Ta Huong" w:date="2020-07-01T15:09:00Z">
        <w:r>
          <w:rPr>
            <w:rFonts w:ascii="Consolas" w:hAnsi="Consolas" w:cs="Consolas"/>
            <w:color w:val="000000"/>
            <w:sz w:val="19"/>
            <w:szCs w:val="19"/>
            <w:lang w:bidi="ar-SA"/>
          </w:rPr>
          <w:t xml:space="preserve">        {</w:t>
        </w:r>
      </w:ins>
    </w:p>
    <w:p w14:paraId="432A6B31" w14:textId="77777777" w:rsidR="009318BE" w:rsidRDefault="009318BE" w:rsidP="009318BE">
      <w:pPr>
        <w:autoSpaceDE w:val="0"/>
        <w:autoSpaceDN w:val="0"/>
        <w:adjustRightInd w:val="0"/>
        <w:spacing w:after="0" w:line="240" w:lineRule="auto"/>
        <w:rPr>
          <w:ins w:id="1292" w:author="Ta Huong" w:date="2020-07-01T15:09:00Z"/>
          <w:rFonts w:ascii="Consolas" w:hAnsi="Consolas" w:cs="Consolas"/>
          <w:color w:val="000000"/>
          <w:sz w:val="19"/>
          <w:szCs w:val="19"/>
          <w:lang w:bidi="ar-SA"/>
        </w:rPr>
      </w:pPr>
      <w:ins w:id="1293"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 </w:t>
        </w:r>
        <w:r>
          <w:rPr>
            <w:rFonts w:ascii="Consolas" w:hAnsi="Consolas" w:cs="Consolas"/>
            <w:color w:val="A31515"/>
            <w:sz w:val="19"/>
            <w:szCs w:val="19"/>
            <w:lang w:bidi="ar-SA"/>
          </w:rPr>
          <w:t>"SELECT KQHocTap.MaHS, HoVaTen, GioiTinh, KT15P, KT1T, DiemThi, DiemTB\n"</w:t>
        </w:r>
        <w:r>
          <w:rPr>
            <w:rFonts w:ascii="Consolas" w:hAnsi="Consolas" w:cs="Consolas"/>
            <w:color w:val="000000"/>
            <w:sz w:val="19"/>
            <w:szCs w:val="19"/>
            <w:lang w:bidi="ar-SA"/>
          </w:rPr>
          <w:t xml:space="preserve"> +</w:t>
        </w:r>
      </w:ins>
    </w:p>
    <w:p w14:paraId="4D5F052D" w14:textId="77777777" w:rsidR="009318BE" w:rsidRDefault="009318BE" w:rsidP="009318BE">
      <w:pPr>
        <w:autoSpaceDE w:val="0"/>
        <w:autoSpaceDN w:val="0"/>
        <w:adjustRightInd w:val="0"/>
        <w:spacing w:after="0" w:line="240" w:lineRule="auto"/>
        <w:rPr>
          <w:ins w:id="1294" w:author="Ta Huong" w:date="2020-07-01T15:09:00Z"/>
          <w:rFonts w:ascii="Consolas" w:hAnsi="Consolas" w:cs="Consolas"/>
          <w:color w:val="000000"/>
          <w:sz w:val="19"/>
          <w:szCs w:val="19"/>
          <w:lang w:bidi="ar-SA"/>
        </w:rPr>
      </w:pPr>
      <w:ins w:id="1295"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"FROM KQHocTap INNER JOIN Hoc on KQHocTap.MaHS = Hoc.MaHS\n"</w:t>
        </w:r>
        <w:r>
          <w:rPr>
            <w:rFonts w:ascii="Consolas" w:hAnsi="Consolas" w:cs="Consolas"/>
            <w:color w:val="000000"/>
            <w:sz w:val="19"/>
            <w:szCs w:val="19"/>
            <w:lang w:bidi="ar-SA"/>
          </w:rPr>
          <w:t xml:space="preserve"> +</w:t>
        </w:r>
      </w:ins>
    </w:p>
    <w:p w14:paraId="51566909" w14:textId="77777777" w:rsidR="009318BE" w:rsidRDefault="009318BE" w:rsidP="009318BE">
      <w:pPr>
        <w:autoSpaceDE w:val="0"/>
        <w:autoSpaceDN w:val="0"/>
        <w:adjustRightInd w:val="0"/>
        <w:spacing w:after="0" w:line="240" w:lineRule="auto"/>
        <w:rPr>
          <w:ins w:id="1296" w:author="Ta Huong" w:date="2020-07-01T15:09:00Z"/>
          <w:rFonts w:ascii="Consolas" w:hAnsi="Consolas" w:cs="Consolas"/>
          <w:color w:val="000000"/>
          <w:sz w:val="19"/>
          <w:szCs w:val="19"/>
          <w:lang w:bidi="ar-SA"/>
        </w:rPr>
      </w:pPr>
      <w:ins w:id="1297"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              INNER JOIN HocSinh on KQHocTap.MaHS = HocSinh.MaHS\n"</w:t>
        </w:r>
        <w:r>
          <w:rPr>
            <w:rFonts w:ascii="Consolas" w:hAnsi="Consolas" w:cs="Consolas"/>
            <w:color w:val="000000"/>
            <w:sz w:val="19"/>
            <w:szCs w:val="19"/>
            <w:lang w:bidi="ar-SA"/>
          </w:rPr>
          <w:t xml:space="preserve"> +</w:t>
        </w:r>
      </w:ins>
    </w:p>
    <w:p w14:paraId="7B08685D" w14:textId="77777777" w:rsidR="009318BE" w:rsidRDefault="009318BE" w:rsidP="009318BE">
      <w:pPr>
        <w:autoSpaceDE w:val="0"/>
        <w:autoSpaceDN w:val="0"/>
        <w:adjustRightInd w:val="0"/>
        <w:spacing w:after="0" w:line="240" w:lineRule="auto"/>
        <w:rPr>
          <w:ins w:id="1298" w:author="Ta Huong" w:date="2020-07-01T15:09:00Z"/>
          <w:rFonts w:ascii="Consolas" w:hAnsi="Consolas" w:cs="Consolas"/>
          <w:color w:val="000000"/>
          <w:sz w:val="19"/>
          <w:szCs w:val="19"/>
          <w:lang w:bidi="ar-SA"/>
        </w:rPr>
      </w:pPr>
      <w:ins w:id="1299"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"WHERE HoVaTen like N'%"</w:t>
        </w:r>
        <w:r>
          <w:rPr>
            <w:rFonts w:ascii="Consolas" w:hAnsi="Consolas" w:cs="Consolas"/>
            <w:color w:val="000000"/>
            <w:sz w:val="19"/>
            <w:szCs w:val="19"/>
            <w:lang w:bidi="ar-SA"/>
          </w:rPr>
          <w:t xml:space="preserve"> + ten + </w:t>
        </w:r>
        <w:r>
          <w:rPr>
            <w:rFonts w:ascii="Consolas" w:hAnsi="Consolas" w:cs="Consolas"/>
            <w:color w:val="A31515"/>
            <w:sz w:val="19"/>
            <w:szCs w:val="19"/>
            <w:lang w:bidi="ar-SA"/>
          </w:rPr>
          <w:t>"%' AND Lop = '"</w:t>
        </w:r>
        <w:r>
          <w:rPr>
            <w:rFonts w:ascii="Consolas" w:hAnsi="Consolas" w:cs="Consolas"/>
            <w:color w:val="000000"/>
            <w:sz w:val="19"/>
            <w:szCs w:val="19"/>
            <w:lang w:bidi="ar-SA"/>
          </w:rPr>
          <w:t xml:space="preserve"> + lop + </w:t>
        </w:r>
        <w:r>
          <w:rPr>
            <w:rFonts w:ascii="Consolas" w:hAnsi="Consolas" w:cs="Consolas"/>
            <w:color w:val="A31515"/>
            <w:sz w:val="19"/>
            <w:szCs w:val="19"/>
            <w:lang w:bidi="ar-SA"/>
          </w:rPr>
          <w:t>"' AND MaGV = '"</w:t>
        </w:r>
        <w:r>
          <w:rPr>
            <w:rFonts w:ascii="Consolas" w:hAnsi="Consolas" w:cs="Consolas"/>
            <w:color w:val="000000"/>
            <w:sz w:val="19"/>
            <w:szCs w:val="19"/>
            <w:lang w:bidi="ar-SA"/>
          </w:rPr>
          <w:t xml:space="preserve"> + magv + </w:t>
        </w:r>
        <w:r>
          <w:rPr>
            <w:rFonts w:ascii="Consolas" w:hAnsi="Consolas" w:cs="Consolas"/>
            <w:color w:val="A31515"/>
            <w:sz w:val="19"/>
            <w:szCs w:val="19"/>
            <w:lang w:bidi="ar-SA"/>
          </w:rPr>
          <w:t>"'"</w:t>
        </w:r>
        <w:r>
          <w:rPr>
            <w:rFonts w:ascii="Consolas" w:hAnsi="Consolas" w:cs="Consolas"/>
            <w:color w:val="000000"/>
            <w:sz w:val="19"/>
            <w:szCs w:val="19"/>
            <w:lang w:bidi="ar-SA"/>
          </w:rPr>
          <w:t>;</w:t>
        </w:r>
      </w:ins>
    </w:p>
    <w:p w14:paraId="0C98BFC9" w14:textId="77777777" w:rsidR="009318BE" w:rsidRDefault="009318BE" w:rsidP="009318BE">
      <w:pPr>
        <w:autoSpaceDE w:val="0"/>
        <w:autoSpaceDN w:val="0"/>
        <w:adjustRightInd w:val="0"/>
        <w:spacing w:after="0" w:line="240" w:lineRule="auto"/>
        <w:rPr>
          <w:ins w:id="1300" w:author="Ta Huong" w:date="2020-07-01T15:09:00Z"/>
          <w:rFonts w:ascii="Consolas" w:hAnsi="Consolas" w:cs="Consolas"/>
          <w:color w:val="000000"/>
          <w:sz w:val="19"/>
          <w:szCs w:val="19"/>
          <w:lang w:bidi="ar-SA"/>
        </w:rPr>
      </w:pPr>
      <w:ins w:id="1301"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database.executeQueryDataSet</w:t>
        </w:r>
        <w:proofErr w:type="gramEnd"/>
        <w:r>
          <w:rPr>
            <w:rFonts w:ascii="Consolas" w:hAnsi="Consolas" w:cs="Consolas"/>
            <w:color w:val="000000"/>
            <w:sz w:val="19"/>
            <w:szCs w:val="19"/>
            <w:lang w:bidi="ar-SA"/>
          </w:rPr>
          <w:t>(sqlString, CommandType.Text);</w:t>
        </w:r>
      </w:ins>
    </w:p>
    <w:p w14:paraId="5B022935" w14:textId="77777777" w:rsidR="009318BE" w:rsidRDefault="009318BE" w:rsidP="009318BE">
      <w:pPr>
        <w:autoSpaceDE w:val="0"/>
        <w:autoSpaceDN w:val="0"/>
        <w:adjustRightInd w:val="0"/>
        <w:spacing w:after="0" w:line="240" w:lineRule="auto"/>
        <w:rPr>
          <w:ins w:id="1302" w:author="Ta Huong" w:date="2020-07-01T15:09:00Z"/>
          <w:rFonts w:ascii="Consolas" w:hAnsi="Consolas" w:cs="Consolas"/>
          <w:color w:val="000000"/>
          <w:sz w:val="19"/>
          <w:szCs w:val="19"/>
          <w:lang w:bidi="ar-SA"/>
        </w:rPr>
      </w:pPr>
      <w:ins w:id="1303" w:author="Ta Huong" w:date="2020-07-01T15:09:00Z">
        <w:r>
          <w:rPr>
            <w:rFonts w:ascii="Consolas" w:hAnsi="Consolas" w:cs="Consolas"/>
            <w:color w:val="000000"/>
            <w:sz w:val="19"/>
            <w:szCs w:val="19"/>
            <w:lang w:bidi="ar-SA"/>
          </w:rPr>
          <w:t xml:space="preserve">        }</w:t>
        </w:r>
      </w:ins>
    </w:p>
    <w:p w14:paraId="7CF3B004" w14:textId="77777777" w:rsidR="009318BE" w:rsidRDefault="009318BE" w:rsidP="009318BE">
      <w:pPr>
        <w:autoSpaceDE w:val="0"/>
        <w:autoSpaceDN w:val="0"/>
        <w:adjustRightInd w:val="0"/>
        <w:spacing w:after="0" w:line="240" w:lineRule="auto"/>
        <w:rPr>
          <w:ins w:id="1304" w:author="Ta Huong" w:date="2020-07-01T15:09:00Z"/>
          <w:rFonts w:ascii="Consolas" w:hAnsi="Consolas" w:cs="Consolas"/>
          <w:color w:val="000000"/>
          <w:sz w:val="19"/>
          <w:szCs w:val="19"/>
          <w:lang w:bidi="ar-SA"/>
        </w:rPr>
      </w:pPr>
    </w:p>
    <w:p w14:paraId="2BB47A86" w14:textId="77777777" w:rsidR="009318BE" w:rsidRDefault="009318BE" w:rsidP="009318BE">
      <w:pPr>
        <w:autoSpaceDE w:val="0"/>
        <w:autoSpaceDN w:val="0"/>
        <w:adjustRightInd w:val="0"/>
        <w:spacing w:after="0" w:line="240" w:lineRule="auto"/>
        <w:rPr>
          <w:ins w:id="1305" w:author="Ta Huong" w:date="2020-07-01T15:09:00Z"/>
          <w:rFonts w:ascii="Consolas" w:hAnsi="Consolas" w:cs="Consolas"/>
          <w:color w:val="000000"/>
          <w:sz w:val="19"/>
          <w:szCs w:val="19"/>
          <w:lang w:bidi="ar-SA"/>
        </w:rPr>
      </w:pPr>
      <w:ins w:id="1306"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kiemTraHocSinh(</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maHS, </w:t>
        </w:r>
        <w:r>
          <w:rPr>
            <w:rFonts w:ascii="Consolas" w:hAnsi="Consolas" w:cs="Consolas"/>
            <w:color w:val="0000FF"/>
            <w:sz w:val="19"/>
            <w:szCs w:val="19"/>
            <w:lang w:bidi="ar-SA"/>
          </w:rPr>
          <w:t>out</w:t>
        </w:r>
        <w:r>
          <w:rPr>
            <w:rFonts w:ascii="Consolas" w:hAnsi="Consolas" w:cs="Consolas"/>
            <w:color w:val="000000"/>
            <w:sz w:val="19"/>
            <w:szCs w:val="19"/>
            <w:lang w:bidi="ar-SA"/>
          </w:rPr>
          <w:t xml:space="preserve"> </w:t>
        </w:r>
        <w:r>
          <w:rPr>
            <w:rFonts w:ascii="Consolas" w:hAnsi="Consolas" w:cs="Consolas"/>
            <w:color w:val="0000FF"/>
            <w:sz w:val="19"/>
            <w:szCs w:val="19"/>
            <w:lang w:bidi="ar-SA"/>
          </w:rPr>
          <w:t>int</w:t>
        </w:r>
        <w:r>
          <w:rPr>
            <w:rFonts w:ascii="Consolas" w:hAnsi="Consolas" w:cs="Consolas"/>
            <w:color w:val="000000"/>
            <w:sz w:val="19"/>
            <w:szCs w:val="19"/>
            <w:lang w:bidi="ar-SA"/>
          </w:rPr>
          <w:t xml:space="preserve"> n)</w:t>
        </w:r>
      </w:ins>
    </w:p>
    <w:p w14:paraId="45CD1DE7" w14:textId="77777777" w:rsidR="009318BE" w:rsidRDefault="009318BE" w:rsidP="009318BE">
      <w:pPr>
        <w:autoSpaceDE w:val="0"/>
        <w:autoSpaceDN w:val="0"/>
        <w:adjustRightInd w:val="0"/>
        <w:spacing w:after="0" w:line="240" w:lineRule="auto"/>
        <w:rPr>
          <w:ins w:id="1307" w:author="Ta Huong" w:date="2020-07-01T15:09:00Z"/>
          <w:rFonts w:ascii="Consolas" w:hAnsi="Consolas" w:cs="Consolas"/>
          <w:color w:val="000000"/>
          <w:sz w:val="19"/>
          <w:szCs w:val="19"/>
          <w:lang w:bidi="ar-SA"/>
        </w:rPr>
      </w:pPr>
      <w:ins w:id="1308" w:author="Ta Huong" w:date="2020-07-01T15:09:00Z">
        <w:r>
          <w:rPr>
            <w:rFonts w:ascii="Consolas" w:hAnsi="Consolas" w:cs="Consolas"/>
            <w:color w:val="000000"/>
            <w:sz w:val="19"/>
            <w:szCs w:val="19"/>
            <w:lang w:bidi="ar-SA"/>
          </w:rPr>
          <w:t xml:space="preserve">        {</w:t>
        </w:r>
      </w:ins>
    </w:p>
    <w:p w14:paraId="6900FBBC" w14:textId="77777777" w:rsidR="009318BE" w:rsidRDefault="009318BE" w:rsidP="009318BE">
      <w:pPr>
        <w:autoSpaceDE w:val="0"/>
        <w:autoSpaceDN w:val="0"/>
        <w:adjustRightInd w:val="0"/>
        <w:spacing w:after="0" w:line="240" w:lineRule="auto"/>
        <w:rPr>
          <w:ins w:id="1309" w:author="Ta Huong" w:date="2020-07-01T15:09:00Z"/>
          <w:rFonts w:ascii="Consolas" w:hAnsi="Consolas" w:cs="Consolas"/>
          <w:color w:val="000000"/>
          <w:sz w:val="19"/>
          <w:szCs w:val="19"/>
          <w:lang w:bidi="ar-SA"/>
        </w:rPr>
      </w:pPr>
      <w:ins w:id="1310"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 </w:t>
        </w:r>
        <w:r>
          <w:rPr>
            <w:rFonts w:ascii="Consolas" w:hAnsi="Consolas" w:cs="Consolas"/>
            <w:color w:val="A31515"/>
            <w:sz w:val="19"/>
            <w:szCs w:val="19"/>
            <w:lang w:bidi="ar-SA"/>
          </w:rPr>
          <w:t xml:space="preserve">"SELECT </w:t>
        </w:r>
        <w:proofErr w:type="gramStart"/>
        <w:r>
          <w:rPr>
            <w:rFonts w:ascii="Consolas" w:hAnsi="Consolas" w:cs="Consolas"/>
            <w:color w:val="A31515"/>
            <w:sz w:val="19"/>
            <w:szCs w:val="19"/>
            <w:lang w:bidi="ar-SA"/>
          </w:rPr>
          <w:t>COUNT(</w:t>
        </w:r>
        <w:proofErr w:type="gramEnd"/>
        <w:r>
          <w:rPr>
            <w:rFonts w:ascii="Consolas" w:hAnsi="Consolas" w:cs="Consolas"/>
            <w:color w:val="A31515"/>
            <w:sz w:val="19"/>
            <w:szCs w:val="19"/>
            <w:lang w:bidi="ar-SA"/>
          </w:rPr>
          <w:t>*)\n"</w:t>
        </w:r>
        <w:r>
          <w:rPr>
            <w:rFonts w:ascii="Consolas" w:hAnsi="Consolas" w:cs="Consolas"/>
            <w:color w:val="000000"/>
            <w:sz w:val="19"/>
            <w:szCs w:val="19"/>
            <w:lang w:bidi="ar-SA"/>
          </w:rPr>
          <w:t xml:space="preserve"> +</w:t>
        </w:r>
      </w:ins>
    </w:p>
    <w:p w14:paraId="65C64CD0" w14:textId="77777777" w:rsidR="009318BE" w:rsidRDefault="009318BE" w:rsidP="009318BE">
      <w:pPr>
        <w:autoSpaceDE w:val="0"/>
        <w:autoSpaceDN w:val="0"/>
        <w:adjustRightInd w:val="0"/>
        <w:spacing w:after="0" w:line="240" w:lineRule="auto"/>
        <w:rPr>
          <w:ins w:id="1311" w:author="Ta Huong" w:date="2020-07-01T15:09:00Z"/>
          <w:rFonts w:ascii="Consolas" w:hAnsi="Consolas" w:cs="Consolas"/>
          <w:color w:val="000000"/>
          <w:sz w:val="19"/>
          <w:szCs w:val="19"/>
          <w:lang w:bidi="ar-SA"/>
        </w:rPr>
      </w:pPr>
      <w:ins w:id="1312"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"FROM HocSinh\n"</w:t>
        </w:r>
        <w:r>
          <w:rPr>
            <w:rFonts w:ascii="Consolas" w:hAnsi="Consolas" w:cs="Consolas"/>
            <w:color w:val="000000"/>
            <w:sz w:val="19"/>
            <w:szCs w:val="19"/>
            <w:lang w:bidi="ar-SA"/>
          </w:rPr>
          <w:t xml:space="preserve"> +</w:t>
        </w:r>
      </w:ins>
    </w:p>
    <w:p w14:paraId="037DA886" w14:textId="77777777" w:rsidR="009318BE" w:rsidRDefault="009318BE" w:rsidP="009318BE">
      <w:pPr>
        <w:autoSpaceDE w:val="0"/>
        <w:autoSpaceDN w:val="0"/>
        <w:adjustRightInd w:val="0"/>
        <w:spacing w:after="0" w:line="240" w:lineRule="auto"/>
        <w:rPr>
          <w:ins w:id="1313" w:author="Ta Huong" w:date="2020-07-01T15:09:00Z"/>
          <w:rFonts w:ascii="Consolas" w:hAnsi="Consolas" w:cs="Consolas"/>
          <w:color w:val="000000"/>
          <w:sz w:val="19"/>
          <w:szCs w:val="19"/>
          <w:lang w:bidi="ar-SA"/>
        </w:rPr>
      </w:pPr>
      <w:ins w:id="1314"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"WHERE MaHS = '"</w:t>
        </w:r>
        <w:r>
          <w:rPr>
            <w:rFonts w:ascii="Consolas" w:hAnsi="Consolas" w:cs="Consolas"/>
            <w:color w:val="000000"/>
            <w:sz w:val="19"/>
            <w:szCs w:val="19"/>
            <w:lang w:bidi="ar-SA"/>
          </w:rPr>
          <w:t xml:space="preserve"> + maHS + </w:t>
        </w:r>
        <w:r>
          <w:rPr>
            <w:rFonts w:ascii="Consolas" w:hAnsi="Consolas" w:cs="Consolas"/>
            <w:color w:val="A31515"/>
            <w:sz w:val="19"/>
            <w:szCs w:val="19"/>
            <w:lang w:bidi="ar-SA"/>
          </w:rPr>
          <w:t>"'"</w:t>
        </w:r>
        <w:r>
          <w:rPr>
            <w:rFonts w:ascii="Consolas" w:hAnsi="Consolas" w:cs="Consolas"/>
            <w:color w:val="000000"/>
            <w:sz w:val="19"/>
            <w:szCs w:val="19"/>
            <w:lang w:bidi="ar-SA"/>
          </w:rPr>
          <w:t>;</w:t>
        </w:r>
      </w:ins>
    </w:p>
    <w:p w14:paraId="06B6D1CF" w14:textId="77777777" w:rsidR="009318BE" w:rsidRDefault="009318BE" w:rsidP="009318BE">
      <w:pPr>
        <w:autoSpaceDE w:val="0"/>
        <w:autoSpaceDN w:val="0"/>
        <w:adjustRightInd w:val="0"/>
        <w:spacing w:after="0" w:line="240" w:lineRule="auto"/>
        <w:rPr>
          <w:ins w:id="1315" w:author="Ta Huong" w:date="2020-07-01T15:09:00Z"/>
          <w:rFonts w:ascii="Consolas" w:hAnsi="Consolas" w:cs="Consolas"/>
          <w:color w:val="000000"/>
          <w:sz w:val="19"/>
          <w:szCs w:val="19"/>
          <w:lang w:bidi="ar-SA"/>
        </w:rPr>
      </w:pPr>
      <w:ins w:id="1316"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database.myExecuteScalar</w:t>
        </w:r>
        <w:proofErr w:type="gramEnd"/>
        <w:r>
          <w:rPr>
            <w:rFonts w:ascii="Consolas" w:hAnsi="Consolas" w:cs="Consolas"/>
            <w:color w:val="000000"/>
            <w:sz w:val="19"/>
            <w:szCs w:val="19"/>
            <w:lang w:bidi="ar-SA"/>
          </w:rPr>
          <w:t xml:space="preserve">(sqlString, CommandType.Text, </w:t>
        </w:r>
        <w:r>
          <w:rPr>
            <w:rFonts w:ascii="Consolas" w:hAnsi="Consolas" w:cs="Consolas"/>
            <w:color w:val="0000FF"/>
            <w:sz w:val="19"/>
            <w:szCs w:val="19"/>
            <w:lang w:bidi="ar-SA"/>
          </w:rPr>
          <w:t>out</w:t>
        </w:r>
        <w:r>
          <w:rPr>
            <w:rFonts w:ascii="Consolas" w:hAnsi="Consolas" w:cs="Consolas"/>
            <w:color w:val="000000"/>
            <w:sz w:val="19"/>
            <w:szCs w:val="19"/>
            <w:lang w:bidi="ar-SA"/>
          </w:rPr>
          <w:t xml:space="preserve"> n);</w:t>
        </w:r>
      </w:ins>
    </w:p>
    <w:p w14:paraId="2E9B9D5C" w14:textId="77777777" w:rsidR="009318BE" w:rsidRDefault="009318BE" w:rsidP="009318BE">
      <w:pPr>
        <w:autoSpaceDE w:val="0"/>
        <w:autoSpaceDN w:val="0"/>
        <w:adjustRightInd w:val="0"/>
        <w:spacing w:after="0" w:line="240" w:lineRule="auto"/>
        <w:rPr>
          <w:ins w:id="1317" w:author="Ta Huong" w:date="2020-07-01T15:09:00Z"/>
          <w:rFonts w:ascii="Consolas" w:hAnsi="Consolas" w:cs="Consolas"/>
          <w:color w:val="000000"/>
          <w:sz w:val="19"/>
          <w:szCs w:val="19"/>
          <w:lang w:bidi="ar-SA"/>
        </w:rPr>
      </w:pPr>
      <w:ins w:id="1318" w:author="Ta Huong" w:date="2020-07-01T15:09:00Z">
        <w:r>
          <w:rPr>
            <w:rFonts w:ascii="Consolas" w:hAnsi="Consolas" w:cs="Consolas"/>
            <w:color w:val="000000"/>
            <w:sz w:val="19"/>
            <w:szCs w:val="19"/>
            <w:lang w:bidi="ar-SA"/>
          </w:rPr>
          <w:t xml:space="preserve">        }</w:t>
        </w:r>
      </w:ins>
    </w:p>
    <w:p w14:paraId="22F09DE0" w14:textId="77777777" w:rsidR="009318BE" w:rsidRDefault="009318BE" w:rsidP="009318BE">
      <w:pPr>
        <w:autoSpaceDE w:val="0"/>
        <w:autoSpaceDN w:val="0"/>
        <w:adjustRightInd w:val="0"/>
        <w:spacing w:after="0" w:line="240" w:lineRule="auto"/>
        <w:rPr>
          <w:ins w:id="1319" w:author="Ta Huong" w:date="2020-07-01T15:09:00Z"/>
          <w:rFonts w:ascii="Consolas" w:hAnsi="Consolas" w:cs="Consolas"/>
          <w:color w:val="000000"/>
          <w:sz w:val="19"/>
          <w:szCs w:val="19"/>
          <w:lang w:bidi="ar-SA"/>
        </w:rPr>
      </w:pPr>
    </w:p>
    <w:p w14:paraId="03E570D9" w14:textId="77777777" w:rsidR="009318BE" w:rsidRDefault="009318BE" w:rsidP="009318BE">
      <w:pPr>
        <w:autoSpaceDE w:val="0"/>
        <w:autoSpaceDN w:val="0"/>
        <w:adjustRightInd w:val="0"/>
        <w:spacing w:after="0" w:line="240" w:lineRule="auto"/>
        <w:rPr>
          <w:ins w:id="1320" w:author="Ta Huong" w:date="2020-07-01T15:09:00Z"/>
          <w:rFonts w:ascii="Consolas" w:hAnsi="Consolas" w:cs="Consolas"/>
          <w:color w:val="000000"/>
          <w:sz w:val="19"/>
          <w:szCs w:val="19"/>
          <w:lang w:bidi="ar-SA"/>
        </w:rPr>
      </w:pPr>
      <w:ins w:id="1321"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themHocSinhVaoDanhSachLop(</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maHS,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ten,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gioiTinh, DateTime ngaySinh,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diaChi,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lop)</w:t>
        </w:r>
      </w:ins>
    </w:p>
    <w:p w14:paraId="1426D97A" w14:textId="77777777" w:rsidR="009318BE" w:rsidRDefault="009318BE" w:rsidP="009318BE">
      <w:pPr>
        <w:autoSpaceDE w:val="0"/>
        <w:autoSpaceDN w:val="0"/>
        <w:adjustRightInd w:val="0"/>
        <w:spacing w:after="0" w:line="240" w:lineRule="auto"/>
        <w:rPr>
          <w:ins w:id="1322" w:author="Ta Huong" w:date="2020-07-01T15:09:00Z"/>
          <w:rFonts w:ascii="Consolas" w:hAnsi="Consolas" w:cs="Consolas"/>
          <w:color w:val="000000"/>
          <w:sz w:val="19"/>
          <w:szCs w:val="19"/>
          <w:lang w:bidi="ar-SA"/>
        </w:rPr>
      </w:pPr>
      <w:ins w:id="1323" w:author="Ta Huong" w:date="2020-07-01T15:09:00Z">
        <w:r>
          <w:rPr>
            <w:rFonts w:ascii="Consolas" w:hAnsi="Consolas" w:cs="Consolas"/>
            <w:color w:val="000000"/>
            <w:sz w:val="19"/>
            <w:szCs w:val="19"/>
            <w:lang w:bidi="ar-SA"/>
          </w:rPr>
          <w:t xml:space="preserve">        {</w:t>
        </w:r>
      </w:ins>
    </w:p>
    <w:p w14:paraId="3171C9FB" w14:textId="77777777" w:rsidR="009318BE" w:rsidRDefault="009318BE" w:rsidP="009318BE">
      <w:pPr>
        <w:autoSpaceDE w:val="0"/>
        <w:autoSpaceDN w:val="0"/>
        <w:adjustRightInd w:val="0"/>
        <w:spacing w:after="0" w:line="240" w:lineRule="auto"/>
        <w:rPr>
          <w:ins w:id="1324" w:author="Ta Huong" w:date="2020-07-01T15:09:00Z"/>
          <w:rFonts w:ascii="Consolas" w:hAnsi="Consolas" w:cs="Consolas"/>
          <w:color w:val="000000"/>
          <w:sz w:val="19"/>
          <w:szCs w:val="19"/>
          <w:lang w:bidi="ar-SA"/>
        </w:rPr>
      </w:pPr>
      <w:ins w:id="1325"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 </w:t>
        </w:r>
        <w:r>
          <w:rPr>
            <w:rFonts w:ascii="Consolas" w:hAnsi="Consolas" w:cs="Consolas"/>
            <w:color w:val="A31515"/>
            <w:sz w:val="19"/>
            <w:szCs w:val="19"/>
            <w:lang w:bidi="ar-SA"/>
          </w:rPr>
          <w:t>"INSERT INTO HocSinh VALUES "</w:t>
        </w:r>
        <w:r>
          <w:rPr>
            <w:rFonts w:ascii="Consolas" w:hAnsi="Consolas" w:cs="Consolas"/>
            <w:color w:val="000000"/>
            <w:sz w:val="19"/>
            <w:szCs w:val="19"/>
            <w:lang w:bidi="ar-SA"/>
          </w:rPr>
          <w:t xml:space="preserve"> +</w:t>
        </w:r>
      </w:ins>
    </w:p>
    <w:p w14:paraId="755E5F8C" w14:textId="77777777" w:rsidR="009318BE" w:rsidRDefault="009318BE" w:rsidP="009318BE">
      <w:pPr>
        <w:autoSpaceDE w:val="0"/>
        <w:autoSpaceDN w:val="0"/>
        <w:adjustRightInd w:val="0"/>
        <w:spacing w:after="0" w:line="240" w:lineRule="auto"/>
        <w:rPr>
          <w:ins w:id="1326" w:author="Ta Huong" w:date="2020-07-01T15:09:00Z"/>
          <w:rFonts w:ascii="Consolas" w:hAnsi="Consolas" w:cs="Consolas"/>
          <w:color w:val="000000"/>
          <w:sz w:val="19"/>
          <w:szCs w:val="19"/>
          <w:lang w:bidi="ar-SA"/>
        </w:rPr>
      </w:pPr>
      <w:ins w:id="1327"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w:t>
        </w:r>
        <w:r>
          <w:rPr>
            <w:rFonts w:ascii="Consolas" w:hAnsi="Consolas" w:cs="Consolas"/>
            <w:color w:val="000000"/>
            <w:sz w:val="19"/>
            <w:szCs w:val="19"/>
            <w:lang w:bidi="ar-SA"/>
          </w:rPr>
          <w:t xml:space="preserve"> + maHS + </w:t>
        </w:r>
        <w:r>
          <w:rPr>
            <w:rFonts w:ascii="Consolas" w:hAnsi="Consolas" w:cs="Consolas"/>
            <w:color w:val="A31515"/>
            <w:sz w:val="19"/>
            <w:szCs w:val="19"/>
            <w:lang w:bidi="ar-SA"/>
          </w:rPr>
          <w:t>"', N'"</w:t>
        </w:r>
        <w:r>
          <w:rPr>
            <w:rFonts w:ascii="Consolas" w:hAnsi="Consolas" w:cs="Consolas"/>
            <w:color w:val="000000"/>
            <w:sz w:val="19"/>
            <w:szCs w:val="19"/>
            <w:lang w:bidi="ar-SA"/>
          </w:rPr>
          <w:t xml:space="preserve"> + ten + </w:t>
        </w:r>
        <w:r>
          <w:rPr>
            <w:rFonts w:ascii="Consolas" w:hAnsi="Consolas" w:cs="Consolas"/>
            <w:color w:val="A31515"/>
            <w:sz w:val="19"/>
            <w:szCs w:val="19"/>
            <w:lang w:bidi="ar-SA"/>
          </w:rPr>
          <w:t>"', N'"</w:t>
        </w:r>
        <w:r>
          <w:rPr>
            <w:rFonts w:ascii="Consolas" w:hAnsi="Consolas" w:cs="Consolas"/>
            <w:color w:val="000000"/>
            <w:sz w:val="19"/>
            <w:szCs w:val="19"/>
            <w:lang w:bidi="ar-SA"/>
          </w:rPr>
          <w:t xml:space="preserve"> + gioiTinh + </w:t>
        </w:r>
        <w:r>
          <w:rPr>
            <w:rFonts w:ascii="Consolas" w:hAnsi="Consolas" w:cs="Consolas"/>
            <w:color w:val="A31515"/>
            <w:sz w:val="19"/>
            <w:szCs w:val="19"/>
            <w:lang w:bidi="ar-SA"/>
          </w:rPr>
          <w:t>"', '"</w:t>
        </w:r>
        <w:r>
          <w:rPr>
            <w:rFonts w:ascii="Consolas" w:hAnsi="Consolas" w:cs="Consolas"/>
            <w:color w:val="000000"/>
            <w:sz w:val="19"/>
            <w:szCs w:val="19"/>
            <w:lang w:bidi="ar-SA"/>
          </w:rPr>
          <w:t xml:space="preserve"> + ngaySinh.ToString() + </w:t>
        </w:r>
        <w:r>
          <w:rPr>
            <w:rFonts w:ascii="Consolas" w:hAnsi="Consolas" w:cs="Consolas"/>
            <w:color w:val="A31515"/>
            <w:sz w:val="19"/>
            <w:szCs w:val="19"/>
            <w:lang w:bidi="ar-SA"/>
          </w:rPr>
          <w:t>"', N'"</w:t>
        </w:r>
        <w:r>
          <w:rPr>
            <w:rFonts w:ascii="Consolas" w:hAnsi="Consolas" w:cs="Consolas"/>
            <w:color w:val="000000"/>
            <w:sz w:val="19"/>
            <w:szCs w:val="19"/>
            <w:lang w:bidi="ar-SA"/>
          </w:rPr>
          <w:t xml:space="preserve"> + diaChi + </w:t>
        </w:r>
        <w:r>
          <w:rPr>
            <w:rFonts w:ascii="Consolas" w:hAnsi="Consolas" w:cs="Consolas"/>
            <w:color w:val="A31515"/>
            <w:sz w:val="19"/>
            <w:szCs w:val="19"/>
            <w:lang w:bidi="ar-SA"/>
          </w:rPr>
          <w:t>"</w:t>
        </w:r>
        <w:proofErr w:type="gramStart"/>
        <w:r>
          <w:rPr>
            <w:rFonts w:ascii="Consolas" w:hAnsi="Consolas" w:cs="Consolas"/>
            <w:color w:val="A31515"/>
            <w:sz w:val="19"/>
            <w:szCs w:val="19"/>
            <w:lang w:bidi="ar-SA"/>
          </w:rPr>
          <w:t>')\</w:t>
        </w:r>
        <w:proofErr w:type="gramEnd"/>
        <w:r>
          <w:rPr>
            <w:rFonts w:ascii="Consolas" w:hAnsi="Consolas" w:cs="Consolas"/>
            <w:color w:val="A31515"/>
            <w:sz w:val="19"/>
            <w:szCs w:val="19"/>
            <w:lang w:bidi="ar-SA"/>
          </w:rPr>
          <w:t>n"</w:t>
        </w:r>
        <w:r>
          <w:rPr>
            <w:rFonts w:ascii="Consolas" w:hAnsi="Consolas" w:cs="Consolas"/>
            <w:color w:val="000000"/>
            <w:sz w:val="19"/>
            <w:szCs w:val="19"/>
            <w:lang w:bidi="ar-SA"/>
          </w:rPr>
          <w:t xml:space="preserve"> +</w:t>
        </w:r>
      </w:ins>
    </w:p>
    <w:p w14:paraId="408474FF" w14:textId="77777777" w:rsidR="009318BE" w:rsidRDefault="009318BE" w:rsidP="009318BE">
      <w:pPr>
        <w:autoSpaceDE w:val="0"/>
        <w:autoSpaceDN w:val="0"/>
        <w:adjustRightInd w:val="0"/>
        <w:spacing w:after="0" w:line="240" w:lineRule="auto"/>
        <w:rPr>
          <w:ins w:id="1328" w:author="Ta Huong" w:date="2020-07-01T15:09:00Z"/>
          <w:rFonts w:ascii="Consolas" w:hAnsi="Consolas" w:cs="Consolas"/>
          <w:color w:val="000000"/>
          <w:sz w:val="19"/>
          <w:szCs w:val="19"/>
          <w:lang w:bidi="ar-SA"/>
        </w:rPr>
      </w:pPr>
      <w:ins w:id="1329"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"INSERT INTO Hoc VALUES ('"</w:t>
        </w:r>
        <w:r>
          <w:rPr>
            <w:rFonts w:ascii="Consolas" w:hAnsi="Consolas" w:cs="Consolas"/>
            <w:color w:val="000000"/>
            <w:sz w:val="19"/>
            <w:szCs w:val="19"/>
            <w:lang w:bidi="ar-SA"/>
          </w:rPr>
          <w:t xml:space="preserve"> + maHS + </w:t>
        </w:r>
        <w:r>
          <w:rPr>
            <w:rFonts w:ascii="Consolas" w:hAnsi="Consolas" w:cs="Consolas"/>
            <w:color w:val="A31515"/>
            <w:sz w:val="19"/>
            <w:szCs w:val="19"/>
            <w:lang w:bidi="ar-SA"/>
          </w:rPr>
          <w:t>"', '"</w:t>
        </w:r>
        <w:r>
          <w:rPr>
            <w:rFonts w:ascii="Consolas" w:hAnsi="Consolas" w:cs="Consolas"/>
            <w:color w:val="000000"/>
            <w:sz w:val="19"/>
            <w:szCs w:val="19"/>
            <w:lang w:bidi="ar-SA"/>
          </w:rPr>
          <w:t xml:space="preserve"> + lop + </w:t>
        </w:r>
        <w:r>
          <w:rPr>
            <w:rFonts w:ascii="Consolas" w:hAnsi="Consolas" w:cs="Consolas"/>
            <w:color w:val="A31515"/>
            <w:sz w:val="19"/>
            <w:szCs w:val="19"/>
            <w:lang w:bidi="ar-SA"/>
          </w:rPr>
          <w:t>"')"</w:t>
        </w:r>
        <w:r>
          <w:rPr>
            <w:rFonts w:ascii="Consolas" w:hAnsi="Consolas" w:cs="Consolas"/>
            <w:color w:val="000000"/>
            <w:sz w:val="19"/>
            <w:szCs w:val="19"/>
            <w:lang w:bidi="ar-SA"/>
          </w:rPr>
          <w:t>;</w:t>
        </w:r>
      </w:ins>
    </w:p>
    <w:p w14:paraId="34892D49" w14:textId="77777777" w:rsidR="009318BE" w:rsidRDefault="009318BE" w:rsidP="009318BE">
      <w:pPr>
        <w:autoSpaceDE w:val="0"/>
        <w:autoSpaceDN w:val="0"/>
        <w:adjustRightInd w:val="0"/>
        <w:spacing w:after="0" w:line="240" w:lineRule="auto"/>
        <w:rPr>
          <w:ins w:id="1330" w:author="Ta Huong" w:date="2020-07-01T15:09:00Z"/>
          <w:rFonts w:ascii="Consolas" w:hAnsi="Consolas" w:cs="Consolas"/>
          <w:color w:val="000000"/>
          <w:sz w:val="19"/>
          <w:szCs w:val="19"/>
          <w:lang w:bidi="ar-SA"/>
        </w:rPr>
      </w:pPr>
      <w:ins w:id="1331"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database.myExecuteNonQuery</w:t>
        </w:r>
        <w:proofErr w:type="gramEnd"/>
        <w:r>
          <w:rPr>
            <w:rFonts w:ascii="Consolas" w:hAnsi="Consolas" w:cs="Consolas"/>
            <w:color w:val="000000"/>
            <w:sz w:val="19"/>
            <w:szCs w:val="19"/>
            <w:lang w:bidi="ar-SA"/>
          </w:rPr>
          <w:t>(sqlString, CommandType.Text);</w:t>
        </w:r>
      </w:ins>
    </w:p>
    <w:p w14:paraId="0D9B0A69" w14:textId="77777777" w:rsidR="009318BE" w:rsidRDefault="009318BE" w:rsidP="009318BE">
      <w:pPr>
        <w:autoSpaceDE w:val="0"/>
        <w:autoSpaceDN w:val="0"/>
        <w:adjustRightInd w:val="0"/>
        <w:spacing w:after="0" w:line="240" w:lineRule="auto"/>
        <w:rPr>
          <w:ins w:id="1332" w:author="Ta Huong" w:date="2020-07-01T15:09:00Z"/>
          <w:rFonts w:ascii="Consolas" w:hAnsi="Consolas" w:cs="Consolas"/>
          <w:color w:val="000000"/>
          <w:sz w:val="19"/>
          <w:szCs w:val="19"/>
          <w:lang w:bidi="ar-SA"/>
        </w:rPr>
      </w:pPr>
      <w:ins w:id="1333" w:author="Ta Huong" w:date="2020-07-01T15:09:00Z">
        <w:r>
          <w:rPr>
            <w:rFonts w:ascii="Consolas" w:hAnsi="Consolas" w:cs="Consolas"/>
            <w:color w:val="000000"/>
            <w:sz w:val="19"/>
            <w:szCs w:val="19"/>
            <w:lang w:bidi="ar-SA"/>
          </w:rPr>
          <w:t xml:space="preserve">        }</w:t>
        </w:r>
      </w:ins>
    </w:p>
    <w:p w14:paraId="0FEB1D2A" w14:textId="77777777" w:rsidR="009318BE" w:rsidRDefault="009318BE" w:rsidP="009318BE">
      <w:pPr>
        <w:autoSpaceDE w:val="0"/>
        <w:autoSpaceDN w:val="0"/>
        <w:adjustRightInd w:val="0"/>
        <w:spacing w:after="0" w:line="240" w:lineRule="auto"/>
        <w:rPr>
          <w:ins w:id="1334" w:author="Ta Huong" w:date="2020-07-01T15:09:00Z"/>
          <w:rFonts w:ascii="Consolas" w:hAnsi="Consolas" w:cs="Consolas"/>
          <w:color w:val="000000"/>
          <w:sz w:val="19"/>
          <w:szCs w:val="19"/>
          <w:lang w:bidi="ar-SA"/>
        </w:rPr>
      </w:pPr>
    </w:p>
    <w:p w14:paraId="49CA7E84" w14:textId="77777777" w:rsidR="009318BE" w:rsidRDefault="009318BE" w:rsidP="009318BE">
      <w:pPr>
        <w:autoSpaceDE w:val="0"/>
        <w:autoSpaceDN w:val="0"/>
        <w:adjustRightInd w:val="0"/>
        <w:spacing w:after="0" w:line="240" w:lineRule="auto"/>
        <w:rPr>
          <w:ins w:id="1335" w:author="Ta Huong" w:date="2020-07-01T15:09:00Z"/>
          <w:rFonts w:ascii="Consolas" w:hAnsi="Consolas" w:cs="Consolas"/>
          <w:color w:val="000000"/>
          <w:sz w:val="19"/>
          <w:szCs w:val="19"/>
          <w:lang w:bidi="ar-SA"/>
        </w:rPr>
      </w:pPr>
      <w:ins w:id="1336"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themHocSinhVaoKetQuaHocTap(</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maHS,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maGV)</w:t>
        </w:r>
      </w:ins>
    </w:p>
    <w:p w14:paraId="786478DF" w14:textId="77777777" w:rsidR="009318BE" w:rsidRDefault="009318BE" w:rsidP="009318BE">
      <w:pPr>
        <w:autoSpaceDE w:val="0"/>
        <w:autoSpaceDN w:val="0"/>
        <w:adjustRightInd w:val="0"/>
        <w:spacing w:after="0" w:line="240" w:lineRule="auto"/>
        <w:rPr>
          <w:ins w:id="1337" w:author="Ta Huong" w:date="2020-07-01T15:09:00Z"/>
          <w:rFonts w:ascii="Consolas" w:hAnsi="Consolas" w:cs="Consolas"/>
          <w:color w:val="000000"/>
          <w:sz w:val="19"/>
          <w:szCs w:val="19"/>
          <w:lang w:bidi="ar-SA"/>
        </w:rPr>
      </w:pPr>
      <w:ins w:id="1338" w:author="Ta Huong" w:date="2020-07-01T15:09:00Z">
        <w:r>
          <w:rPr>
            <w:rFonts w:ascii="Consolas" w:hAnsi="Consolas" w:cs="Consolas"/>
            <w:color w:val="000000"/>
            <w:sz w:val="19"/>
            <w:szCs w:val="19"/>
            <w:lang w:bidi="ar-SA"/>
          </w:rPr>
          <w:t xml:space="preserve">        {</w:t>
        </w:r>
      </w:ins>
    </w:p>
    <w:p w14:paraId="417E0AEF" w14:textId="77777777" w:rsidR="009318BE" w:rsidRDefault="009318BE" w:rsidP="009318BE">
      <w:pPr>
        <w:autoSpaceDE w:val="0"/>
        <w:autoSpaceDN w:val="0"/>
        <w:adjustRightInd w:val="0"/>
        <w:spacing w:after="0" w:line="240" w:lineRule="auto"/>
        <w:rPr>
          <w:ins w:id="1339" w:author="Ta Huong" w:date="2020-07-01T15:09:00Z"/>
          <w:rFonts w:ascii="Consolas" w:hAnsi="Consolas" w:cs="Consolas"/>
          <w:color w:val="000000"/>
          <w:sz w:val="19"/>
          <w:szCs w:val="19"/>
          <w:lang w:bidi="ar-SA"/>
        </w:rPr>
      </w:pPr>
      <w:ins w:id="1340"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 </w:t>
        </w:r>
        <w:r>
          <w:rPr>
            <w:rFonts w:ascii="Consolas" w:hAnsi="Consolas" w:cs="Consolas"/>
            <w:color w:val="A31515"/>
            <w:sz w:val="19"/>
            <w:szCs w:val="19"/>
            <w:lang w:bidi="ar-SA"/>
          </w:rPr>
          <w:t>"INSERT INTO KQHocTap VALUES "</w:t>
        </w:r>
        <w:r>
          <w:rPr>
            <w:rFonts w:ascii="Consolas" w:hAnsi="Consolas" w:cs="Consolas"/>
            <w:color w:val="000000"/>
            <w:sz w:val="19"/>
            <w:szCs w:val="19"/>
            <w:lang w:bidi="ar-SA"/>
          </w:rPr>
          <w:t xml:space="preserve"> +</w:t>
        </w:r>
      </w:ins>
    </w:p>
    <w:p w14:paraId="1B76397C" w14:textId="77777777" w:rsidR="009318BE" w:rsidRDefault="009318BE" w:rsidP="009318BE">
      <w:pPr>
        <w:autoSpaceDE w:val="0"/>
        <w:autoSpaceDN w:val="0"/>
        <w:adjustRightInd w:val="0"/>
        <w:spacing w:after="0" w:line="240" w:lineRule="auto"/>
        <w:rPr>
          <w:ins w:id="1341" w:author="Ta Huong" w:date="2020-07-01T15:09:00Z"/>
          <w:rFonts w:ascii="Consolas" w:hAnsi="Consolas" w:cs="Consolas"/>
          <w:color w:val="000000"/>
          <w:sz w:val="19"/>
          <w:szCs w:val="19"/>
          <w:lang w:bidi="ar-SA"/>
        </w:rPr>
      </w:pPr>
      <w:ins w:id="1342"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w:t>
        </w:r>
        <w:r>
          <w:rPr>
            <w:rFonts w:ascii="Consolas" w:hAnsi="Consolas" w:cs="Consolas"/>
            <w:color w:val="000000"/>
            <w:sz w:val="19"/>
            <w:szCs w:val="19"/>
            <w:lang w:bidi="ar-SA"/>
          </w:rPr>
          <w:t xml:space="preserve"> + maHS + </w:t>
        </w:r>
        <w:r>
          <w:rPr>
            <w:rFonts w:ascii="Consolas" w:hAnsi="Consolas" w:cs="Consolas"/>
            <w:color w:val="A31515"/>
            <w:sz w:val="19"/>
            <w:szCs w:val="19"/>
            <w:lang w:bidi="ar-SA"/>
          </w:rPr>
          <w:t>"', '"</w:t>
        </w:r>
        <w:r>
          <w:rPr>
            <w:rFonts w:ascii="Consolas" w:hAnsi="Consolas" w:cs="Consolas"/>
            <w:color w:val="000000"/>
            <w:sz w:val="19"/>
            <w:szCs w:val="19"/>
            <w:lang w:bidi="ar-SA"/>
          </w:rPr>
          <w:t xml:space="preserve"> + maGV + </w:t>
        </w:r>
        <w:r>
          <w:rPr>
            <w:rFonts w:ascii="Consolas" w:hAnsi="Consolas" w:cs="Consolas"/>
            <w:color w:val="A31515"/>
            <w:sz w:val="19"/>
            <w:szCs w:val="19"/>
            <w:lang w:bidi="ar-SA"/>
          </w:rPr>
          <w:t>"', -1, -1, -1, -1)"</w:t>
        </w:r>
        <w:r>
          <w:rPr>
            <w:rFonts w:ascii="Consolas" w:hAnsi="Consolas" w:cs="Consolas"/>
            <w:color w:val="000000"/>
            <w:sz w:val="19"/>
            <w:szCs w:val="19"/>
            <w:lang w:bidi="ar-SA"/>
          </w:rPr>
          <w:t>;</w:t>
        </w:r>
      </w:ins>
    </w:p>
    <w:p w14:paraId="2188088A" w14:textId="77777777" w:rsidR="009318BE" w:rsidRDefault="009318BE" w:rsidP="009318BE">
      <w:pPr>
        <w:autoSpaceDE w:val="0"/>
        <w:autoSpaceDN w:val="0"/>
        <w:adjustRightInd w:val="0"/>
        <w:spacing w:after="0" w:line="240" w:lineRule="auto"/>
        <w:rPr>
          <w:ins w:id="1343" w:author="Ta Huong" w:date="2020-07-01T15:09:00Z"/>
          <w:rFonts w:ascii="Consolas" w:hAnsi="Consolas" w:cs="Consolas"/>
          <w:color w:val="000000"/>
          <w:sz w:val="19"/>
          <w:szCs w:val="19"/>
          <w:lang w:bidi="ar-SA"/>
        </w:rPr>
      </w:pPr>
      <w:ins w:id="1344"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database.myExecuteNonQuery</w:t>
        </w:r>
        <w:proofErr w:type="gramEnd"/>
        <w:r>
          <w:rPr>
            <w:rFonts w:ascii="Consolas" w:hAnsi="Consolas" w:cs="Consolas"/>
            <w:color w:val="000000"/>
            <w:sz w:val="19"/>
            <w:szCs w:val="19"/>
            <w:lang w:bidi="ar-SA"/>
          </w:rPr>
          <w:t>(sqlString, CommandType.Text);</w:t>
        </w:r>
      </w:ins>
    </w:p>
    <w:p w14:paraId="7ABC5C56" w14:textId="77777777" w:rsidR="009318BE" w:rsidRDefault="009318BE" w:rsidP="009318BE">
      <w:pPr>
        <w:autoSpaceDE w:val="0"/>
        <w:autoSpaceDN w:val="0"/>
        <w:adjustRightInd w:val="0"/>
        <w:spacing w:after="0" w:line="240" w:lineRule="auto"/>
        <w:rPr>
          <w:ins w:id="1345" w:author="Ta Huong" w:date="2020-07-01T15:09:00Z"/>
          <w:rFonts w:ascii="Consolas" w:hAnsi="Consolas" w:cs="Consolas"/>
          <w:color w:val="000000"/>
          <w:sz w:val="19"/>
          <w:szCs w:val="19"/>
          <w:lang w:bidi="ar-SA"/>
        </w:rPr>
      </w:pPr>
      <w:ins w:id="1346" w:author="Ta Huong" w:date="2020-07-01T15:09:00Z">
        <w:r>
          <w:rPr>
            <w:rFonts w:ascii="Consolas" w:hAnsi="Consolas" w:cs="Consolas"/>
            <w:color w:val="000000"/>
            <w:sz w:val="19"/>
            <w:szCs w:val="19"/>
            <w:lang w:bidi="ar-SA"/>
          </w:rPr>
          <w:t xml:space="preserve">        }</w:t>
        </w:r>
      </w:ins>
    </w:p>
    <w:p w14:paraId="272F5704" w14:textId="77777777" w:rsidR="009318BE" w:rsidRDefault="009318BE" w:rsidP="009318BE">
      <w:pPr>
        <w:autoSpaceDE w:val="0"/>
        <w:autoSpaceDN w:val="0"/>
        <w:adjustRightInd w:val="0"/>
        <w:spacing w:after="0" w:line="240" w:lineRule="auto"/>
        <w:rPr>
          <w:ins w:id="1347" w:author="Ta Huong" w:date="2020-07-01T15:09:00Z"/>
          <w:rFonts w:ascii="Consolas" w:hAnsi="Consolas" w:cs="Consolas"/>
          <w:color w:val="000000"/>
          <w:sz w:val="19"/>
          <w:szCs w:val="19"/>
          <w:lang w:bidi="ar-SA"/>
        </w:rPr>
      </w:pPr>
    </w:p>
    <w:p w14:paraId="5E29ED06" w14:textId="77777777" w:rsidR="009318BE" w:rsidRDefault="009318BE" w:rsidP="009318BE">
      <w:pPr>
        <w:autoSpaceDE w:val="0"/>
        <w:autoSpaceDN w:val="0"/>
        <w:adjustRightInd w:val="0"/>
        <w:spacing w:after="0" w:line="240" w:lineRule="auto"/>
        <w:rPr>
          <w:ins w:id="1348" w:author="Ta Huong" w:date="2020-07-01T15:09:00Z"/>
          <w:rFonts w:ascii="Consolas" w:hAnsi="Consolas" w:cs="Consolas"/>
          <w:color w:val="000000"/>
          <w:sz w:val="19"/>
          <w:szCs w:val="19"/>
          <w:lang w:bidi="ar-SA"/>
        </w:rPr>
      </w:pPr>
      <w:ins w:id="1349"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suaHocSinh(</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maHS,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ten,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gioiTinh, DateTime ngaySinh,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diaChi)</w:t>
        </w:r>
      </w:ins>
    </w:p>
    <w:p w14:paraId="0976DE58" w14:textId="77777777" w:rsidR="009318BE" w:rsidRDefault="009318BE" w:rsidP="009318BE">
      <w:pPr>
        <w:autoSpaceDE w:val="0"/>
        <w:autoSpaceDN w:val="0"/>
        <w:adjustRightInd w:val="0"/>
        <w:spacing w:after="0" w:line="240" w:lineRule="auto"/>
        <w:rPr>
          <w:ins w:id="1350" w:author="Ta Huong" w:date="2020-07-01T15:09:00Z"/>
          <w:rFonts w:ascii="Consolas" w:hAnsi="Consolas" w:cs="Consolas"/>
          <w:color w:val="000000"/>
          <w:sz w:val="19"/>
          <w:szCs w:val="19"/>
          <w:lang w:bidi="ar-SA"/>
        </w:rPr>
      </w:pPr>
      <w:ins w:id="1351" w:author="Ta Huong" w:date="2020-07-01T15:09:00Z">
        <w:r>
          <w:rPr>
            <w:rFonts w:ascii="Consolas" w:hAnsi="Consolas" w:cs="Consolas"/>
            <w:color w:val="000000"/>
            <w:sz w:val="19"/>
            <w:szCs w:val="19"/>
            <w:lang w:bidi="ar-SA"/>
          </w:rPr>
          <w:t xml:space="preserve">        {</w:t>
        </w:r>
      </w:ins>
    </w:p>
    <w:p w14:paraId="303C7D4F" w14:textId="77777777" w:rsidR="009318BE" w:rsidRDefault="009318BE" w:rsidP="009318BE">
      <w:pPr>
        <w:autoSpaceDE w:val="0"/>
        <w:autoSpaceDN w:val="0"/>
        <w:adjustRightInd w:val="0"/>
        <w:spacing w:after="0" w:line="240" w:lineRule="auto"/>
        <w:rPr>
          <w:ins w:id="1352" w:author="Ta Huong" w:date="2020-07-01T15:09:00Z"/>
          <w:rFonts w:ascii="Consolas" w:hAnsi="Consolas" w:cs="Consolas"/>
          <w:color w:val="000000"/>
          <w:sz w:val="19"/>
          <w:szCs w:val="19"/>
          <w:lang w:bidi="ar-SA"/>
        </w:rPr>
      </w:pPr>
      <w:ins w:id="1353"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 </w:t>
        </w:r>
        <w:r>
          <w:rPr>
            <w:rFonts w:ascii="Consolas" w:hAnsi="Consolas" w:cs="Consolas"/>
            <w:color w:val="A31515"/>
            <w:sz w:val="19"/>
            <w:szCs w:val="19"/>
            <w:lang w:bidi="ar-SA"/>
          </w:rPr>
          <w:t>"UPDATE HocSinh\n"</w:t>
        </w:r>
        <w:r>
          <w:rPr>
            <w:rFonts w:ascii="Consolas" w:hAnsi="Consolas" w:cs="Consolas"/>
            <w:color w:val="000000"/>
            <w:sz w:val="19"/>
            <w:szCs w:val="19"/>
            <w:lang w:bidi="ar-SA"/>
          </w:rPr>
          <w:t xml:space="preserve"> +</w:t>
        </w:r>
      </w:ins>
    </w:p>
    <w:p w14:paraId="1BA0010A" w14:textId="77777777" w:rsidR="009318BE" w:rsidRDefault="009318BE" w:rsidP="009318BE">
      <w:pPr>
        <w:autoSpaceDE w:val="0"/>
        <w:autoSpaceDN w:val="0"/>
        <w:adjustRightInd w:val="0"/>
        <w:spacing w:after="0" w:line="240" w:lineRule="auto"/>
        <w:rPr>
          <w:ins w:id="1354" w:author="Ta Huong" w:date="2020-07-01T15:09:00Z"/>
          <w:rFonts w:ascii="Consolas" w:hAnsi="Consolas" w:cs="Consolas"/>
          <w:color w:val="000000"/>
          <w:sz w:val="19"/>
          <w:szCs w:val="19"/>
          <w:lang w:bidi="ar-SA"/>
        </w:rPr>
      </w:pPr>
      <w:ins w:id="1355"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"SET HoVaTen = N'"</w:t>
        </w:r>
        <w:r>
          <w:rPr>
            <w:rFonts w:ascii="Consolas" w:hAnsi="Consolas" w:cs="Consolas"/>
            <w:color w:val="000000"/>
            <w:sz w:val="19"/>
            <w:szCs w:val="19"/>
            <w:lang w:bidi="ar-SA"/>
          </w:rPr>
          <w:t xml:space="preserve"> + ten + </w:t>
        </w:r>
        <w:r>
          <w:rPr>
            <w:rFonts w:ascii="Consolas" w:hAnsi="Consolas" w:cs="Consolas"/>
            <w:color w:val="A31515"/>
            <w:sz w:val="19"/>
            <w:szCs w:val="19"/>
            <w:lang w:bidi="ar-SA"/>
          </w:rPr>
          <w:t>"', GioiTinh = N'"</w:t>
        </w:r>
        <w:r>
          <w:rPr>
            <w:rFonts w:ascii="Consolas" w:hAnsi="Consolas" w:cs="Consolas"/>
            <w:color w:val="000000"/>
            <w:sz w:val="19"/>
            <w:szCs w:val="19"/>
            <w:lang w:bidi="ar-SA"/>
          </w:rPr>
          <w:t xml:space="preserve"> + gioiTinh +</w:t>
        </w:r>
      </w:ins>
    </w:p>
    <w:p w14:paraId="64549F18" w14:textId="77777777" w:rsidR="009318BE" w:rsidRDefault="009318BE" w:rsidP="009318BE">
      <w:pPr>
        <w:autoSpaceDE w:val="0"/>
        <w:autoSpaceDN w:val="0"/>
        <w:adjustRightInd w:val="0"/>
        <w:spacing w:after="0" w:line="240" w:lineRule="auto"/>
        <w:rPr>
          <w:ins w:id="1356" w:author="Ta Huong" w:date="2020-07-01T15:09:00Z"/>
          <w:rFonts w:ascii="Consolas" w:hAnsi="Consolas" w:cs="Consolas"/>
          <w:color w:val="000000"/>
          <w:sz w:val="19"/>
          <w:szCs w:val="19"/>
          <w:lang w:bidi="ar-SA"/>
        </w:rPr>
      </w:pPr>
      <w:ins w:id="1357"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 NgaySinh = '"</w:t>
        </w:r>
        <w:r>
          <w:rPr>
            <w:rFonts w:ascii="Consolas" w:hAnsi="Consolas" w:cs="Consolas"/>
            <w:color w:val="000000"/>
            <w:sz w:val="19"/>
            <w:szCs w:val="19"/>
            <w:lang w:bidi="ar-SA"/>
          </w:rPr>
          <w:t xml:space="preserve"> + ngaySinh.ToString() + </w:t>
        </w:r>
        <w:r>
          <w:rPr>
            <w:rFonts w:ascii="Consolas" w:hAnsi="Consolas" w:cs="Consolas"/>
            <w:color w:val="A31515"/>
            <w:sz w:val="19"/>
            <w:szCs w:val="19"/>
            <w:lang w:bidi="ar-SA"/>
          </w:rPr>
          <w:t>"', DiaChi = N'"</w:t>
        </w:r>
        <w:r>
          <w:rPr>
            <w:rFonts w:ascii="Consolas" w:hAnsi="Consolas" w:cs="Consolas"/>
            <w:color w:val="000000"/>
            <w:sz w:val="19"/>
            <w:szCs w:val="19"/>
            <w:lang w:bidi="ar-SA"/>
          </w:rPr>
          <w:t xml:space="preserve"> + diaChi + </w:t>
        </w:r>
        <w:r>
          <w:rPr>
            <w:rFonts w:ascii="Consolas" w:hAnsi="Consolas" w:cs="Consolas"/>
            <w:color w:val="A31515"/>
            <w:sz w:val="19"/>
            <w:szCs w:val="19"/>
            <w:lang w:bidi="ar-SA"/>
          </w:rPr>
          <w:t>"'\n"</w:t>
        </w:r>
        <w:r>
          <w:rPr>
            <w:rFonts w:ascii="Consolas" w:hAnsi="Consolas" w:cs="Consolas"/>
            <w:color w:val="000000"/>
            <w:sz w:val="19"/>
            <w:szCs w:val="19"/>
            <w:lang w:bidi="ar-SA"/>
          </w:rPr>
          <w:t xml:space="preserve"> +</w:t>
        </w:r>
      </w:ins>
    </w:p>
    <w:p w14:paraId="1D6839FB" w14:textId="77777777" w:rsidR="009318BE" w:rsidRDefault="009318BE" w:rsidP="009318BE">
      <w:pPr>
        <w:autoSpaceDE w:val="0"/>
        <w:autoSpaceDN w:val="0"/>
        <w:adjustRightInd w:val="0"/>
        <w:spacing w:after="0" w:line="240" w:lineRule="auto"/>
        <w:rPr>
          <w:ins w:id="1358" w:author="Ta Huong" w:date="2020-07-01T15:09:00Z"/>
          <w:rFonts w:ascii="Consolas" w:hAnsi="Consolas" w:cs="Consolas"/>
          <w:color w:val="000000"/>
          <w:sz w:val="19"/>
          <w:szCs w:val="19"/>
          <w:lang w:bidi="ar-SA"/>
        </w:rPr>
      </w:pPr>
      <w:ins w:id="1359"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"WHERE MaHS = '"</w:t>
        </w:r>
        <w:r>
          <w:rPr>
            <w:rFonts w:ascii="Consolas" w:hAnsi="Consolas" w:cs="Consolas"/>
            <w:color w:val="000000"/>
            <w:sz w:val="19"/>
            <w:szCs w:val="19"/>
            <w:lang w:bidi="ar-SA"/>
          </w:rPr>
          <w:t xml:space="preserve"> + maHS + </w:t>
        </w:r>
        <w:r>
          <w:rPr>
            <w:rFonts w:ascii="Consolas" w:hAnsi="Consolas" w:cs="Consolas"/>
            <w:color w:val="A31515"/>
            <w:sz w:val="19"/>
            <w:szCs w:val="19"/>
            <w:lang w:bidi="ar-SA"/>
          </w:rPr>
          <w:t>"'"</w:t>
        </w:r>
        <w:r>
          <w:rPr>
            <w:rFonts w:ascii="Consolas" w:hAnsi="Consolas" w:cs="Consolas"/>
            <w:color w:val="000000"/>
            <w:sz w:val="19"/>
            <w:szCs w:val="19"/>
            <w:lang w:bidi="ar-SA"/>
          </w:rPr>
          <w:t>;</w:t>
        </w:r>
      </w:ins>
    </w:p>
    <w:p w14:paraId="428518FE" w14:textId="77777777" w:rsidR="009318BE" w:rsidRDefault="009318BE" w:rsidP="009318BE">
      <w:pPr>
        <w:autoSpaceDE w:val="0"/>
        <w:autoSpaceDN w:val="0"/>
        <w:adjustRightInd w:val="0"/>
        <w:spacing w:after="0" w:line="240" w:lineRule="auto"/>
        <w:rPr>
          <w:ins w:id="1360" w:author="Ta Huong" w:date="2020-07-01T15:09:00Z"/>
          <w:rFonts w:ascii="Consolas" w:hAnsi="Consolas" w:cs="Consolas"/>
          <w:color w:val="000000"/>
          <w:sz w:val="19"/>
          <w:szCs w:val="19"/>
          <w:lang w:bidi="ar-SA"/>
        </w:rPr>
      </w:pPr>
      <w:ins w:id="1361"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database.myExecuteNonQuery</w:t>
        </w:r>
        <w:proofErr w:type="gramEnd"/>
        <w:r>
          <w:rPr>
            <w:rFonts w:ascii="Consolas" w:hAnsi="Consolas" w:cs="Consolas"/>
            <w:color w:val="000000"/>
            <w:sz w:val="19"/>
            <w:szCs w:val="19"/>
            <w:lang w:bidi="ar-SA"/>
          </w:rPr>
          <w:t>(sqlString, CommandType.Text);</w:t>
        </w:r>
      </w:ins>
    </w:p>
    <w:p w14:paraId="071C94B4" w14:textId="77777777" w:rsidR="009318BE" w:rsidRDefault="009318BE" w:rsidP="009318BE">
      <w:pPr>
        <w:autoSpaceDE w:val="0"/>
        <w:autoSpaceDN w:val="0"/>
        <w:adjustRightInd w:val="0"/>
        <w:spacing w:after="0" w:line="240" w:lineRule="auto"/>
        <w:rPr>
          <w:ins w:id="1362" w:author="Ta Huong" w:date="2020-07-01T15:09:00Z"/>
          <w:rFonts w:ascii="Consolas" w:hAnsi="Consolas" w:cs="Consolas"/>
          <w:color w:val="000000"/>
          <w:sz w:val="19"/>
          <w:szCs w:val="19"/>
          <w:lang w:bidi="ar-SA"/>
        </w:rPr>
      </w:pPr>
      <w:ins w:id="1363" w:author="Ta Huong" w:date="2020-07-01T15:09:00Z">
        <w:r>
          <w:rPr>
            <w:rFonts w:ascii="Consolas" w:hAnsi="Consolas" w:cs="Consolas"/>
            <w:color w:val="000000"/>
            <w:sz w:val="19"/>
            <w:szCs w:val="19"/>
            <w:lang w:bidi="ar-SA"/>
          </w:rPr>
          <w:t xml:space="preserve">        }</w:t>
        </w:r>
      </w:ins>
    </w:p>
    <w:p w14:paraId="6E817B5B" w14:textId="77777777" w:rsidR="009318BE" w:rsidRDefault="009318BE" w:rsidP="009318BE">
      <w:pPr>
        <w:autoSpaceDE w:val="0"/>
        <w:autoSpaceDN w:val="0"/>
        <w:adjustRightInd w:val="0"/>
        <w:spacing w:after="0" w:line="240" w:lineRule="auto"/>
        <w:rPr>
          <w:ins w:id="1364" w:author="Ta Huong" w:date="2020-07-01T15:09:00Z"/>
          <w:rFonts w:ascii="Consolas" w:hAnsi="Consolas" w:cs="Consolas"/>
          <w:color w:val="000000"/>
          <w:sz w:val="19"/>
          <w:szCs w:val="19"/>
          <w:lang w:bidi="ar-SA"/>
        </w:rPr>
      </w:pPr>
    </w:p>
    <w:p w14:paraId="78663436" w14:textId="77777777" w:rsidR="009318BE" w:rsidRDefault="009318BE" w:rsidP="009318BE">
      <w:pPr>
        <w:autoSpaceDE w:val="0"/>
        <w:autoSpaceDN w:val="0"/>
        <w:adjustRightInd w:val="0"/>
        <w:spacing w:after="0" w:line="240" w:lineRule="auto"/>
        <w:rPr>
          <w:ins w:id="1365" w:author="Ta Huong" w:date="2020-07-01T15:09:00Z"/>
          <w:rFonts w:ascii="Consolas" w:hAnsi="Consolas" w:cs="Consolas"/>
          <w:color w:val="000000"/>
          <w:sz w:val="19"/>
          <w:szCs w:val="19"/>
          <w:lang w:bidi="ar-SA"/>
        </w:rPr>
      </w:pPr>
      <w:ins w:id="1366"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suaHocSinh(</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maHS,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maGV, </w:t>
        </w:r>
        <w:r>
          <w:rPr>
            <w:rFonts w:ascii="Consolas" w:hAnsi="Consolas" w:cs="Consolas"/>
            <w:color w:val="0000FF"/>
            <w:sz w:val="19"/>
            <w:szCs w:val="19"/>
            <w:lang w:bidi="ar-SA"/>
          </w:rPr>
          <w:t>float</w:t>
        </w:r>
        <w:r>
          <w:rPr>
            <w:rFonts w:ascii="Consolas" w:hAnsi="Consolas" w:cs="Consolas"/>
            <w:color w:val="000000"/>
            <w:sz w:val="19"/>
            <w:szCs w:val="19"/>
            <w:lang w:bidi="ar-SA"/>
          </w:rPr>
          <w:t xml:space="preserve"> diem15, </w:t>
        </w:r>
        <w:r>
          <w:rPr>
            <w:rFonts w:ascii="Consolas" w:hAnsi="Consolas" w:cs="Consolas"/>
            <w:color w:val="0000FF"/>
            <w:sz w:val="19"/>
            <w:szCs w:val="19"/>
            <w:lang w:bidi="ar-SA"/>
          </w:rPr>
          <w:t>float</w:t>
        </w:r>
        <w:r>
          <w:rPr>
            <w:rFonts w:ascii="Consolas" w:hAnsi="Consolas" w:cs="Consolas"/>
            <w:color w:val="000000"/>
            <w:sz w:val="19"/>
            <w:szCs w:val="19"/>
            <w:lang w:bidi="ar-SA"/>
          </w:rPr>
          <w:t xml:space="preserve"> diem1T, </w:t>
        </w:r>
        <w:r>
          <w:rPr>
            <w:rFonts w:ascii="Consolas" w:hAnsi="Consolas" w:cs="Consolas"/>
            <w:color w:val="0000FF"/>
            <w:sz w:val="19"/>
            <w:szCs w:val="19"/>
            <w:lang w:bidi="ar-SA"/>
          </w:rPr>
          <w:t>float</w:t>
        </w:r>
        <w:r>
          <w:rPr>
            <w:rFonts w:ascii="Consolas" w:hAnsi="Consolas" w:cs="Consolas"/>
            <w:color w:val="000000"/>
            <w:sz w:val="19"/>
            <w:szCs w:val="19"/>
            <w:lang w:bidi="ar-SA"/>
          </w:rPr>
          <w:t xml:space="preserve"> diemThi, </w:t>
        </w:r>
        <w:r>
          <w:rPr>
            <w:rFonts w:ascii="Consolas" w:hAnsi="Consolas" w:cs="Consolas"/>
            <w:color w:val="0000FF"/>
            <w:sz w:val="19"/>
            <w:szCs w:val="19"/>
            <w:lang w:bidi="ar-SA"/>
          </w:rPr>
          <w:t>float</w:t>
        </w:r>
        <w:r>
          <w:rPr>
            <w:rFonts w:ascii="Consolas" w:hAnsi="Consolas" w:cs="Consolas"/>
            <w:color w:val="000000"/>
            <w:sz w:val="19"/>
            <w:szCs w:val="19"/>
            <w:lang w:bidi="ar-SA"/>
          </w:rPr>
          <w:t xml:space="preserve"> diemTB)</w:t>
        </w:r>
      </w:ins>
    </w:p>
    <w:p w14:paraId="03EDFA06" w14:textId="77777777" w:rsidR="009318BE" w:rsidRDefault="009318BE" w:rsidP="009318BE">
      <w:pPr>
        <w:autoSpaceDE w:val="0"/>
        <w:autoSpaceDN w:val="0"/>
        <w:adjustRightInd w:val="0"/>
        <w:spacing w:after="0" w:line="240" w:lineRule="auto"/>
        <w:rPr>
          <w:ins w:id="1367" w:author="Ta Huong" w:date="2020-07-01T15:09:00Z"/>
          <w:rFonts w:ascii="Consolas" w:hAnsi="Consolas" w:cs="Consolas"/>
          <w:color w:val="000000"/>
          <w:sz w:val="19"/>
          <w:szCs w:val="19"/>
          <w:lang w:bidi="ar-SA"/>
        </w:rPr>
      </w:pPr>
      <w:ins w:id="1368" w:author="Ta Huong" w:date="2020-07-01T15:09:00Z">
        <w:r>
          <w:rPr>
            <w:rFonts w:ascii="Consolas" w:hAnsi="Consolas" w:cs="Consolas"/>
            <w:color w:val="000000"/>
            <w:sz w:val="19"/>
            <w:szCs w:val="19"/>
            <w:lang w:bidi="ar-SA"/>
          </w:rPr>
          <w:t xml:space="preserve">        {</w:t>
        </w:r>
      </w:ins>
    </w:p>
    <w:p w14:paraId="5B9D7C23" w14:textId="77777777" w:rsidR="009318BE" w:rsidRDefault="009318BE" w:rsidP="009318BE">
      <w:pPr>
        <w:autoSpaceDE w:val="0"/>
        <w:autoSpaceDN w:val="0"/>
        <w:adjustRightInd w:val="0"/>
        <w:spacing w:after="0" w:line="240" w:lineRule="auto"/>
        <w:rPr>
          <w:ins w:id="1369" w:author="Ta Huong" w:date="2020-07-01T15:09:00Z"/>
          <w:rFonts w:ascii="Consolas" w:hAnsi="Consolas" w:cs="Consolas"/>
          <w:color w:val="000000"/>
          <w:sz w:val="19"/>
          <w:szCs w:val="19"/>
          <w:lang w:bidi="ar-SA"/>
        </w:rPr>
      </w:pPr>
      <w:ins w:id="1370"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 </w:t>
        </w:r>
        <w:r>
          <w:rPr>
            <w:rFonts w:ascii="Consolas" w:hAnsi="Consolas" w:cs="Consolas"/>
            <w:color w:val="A31515"/>
            <w:sz w:val="19"/>
            <w:szCs w:val="19"/>
            <w:lang w:bidi="ar-SA"/>
          </w:rPr>
          <w:t>"UPDATE KQHocTap\n"</w:t>
        </w:r>
        <w:r>
          <w:rPr>
            <w:rFonts w:ascii="Consolas" w:hAnsi="Consolas" w:cs="Consolas"/>
            <w:color w:val="000000"/>
            <w:sz w:val="19"/>
            <w:szCs w:val="19"/>
            <w:lang w:bidi="ar-SA"/>
          </w:rPr>
          <w:t xml:space="preserve"> +</w:t>
        </w:r>
      </w:ins>
    </w:p>
    <w:p w14:paraId="43B04140" w14:textId="77777777" w:rsidR="009318BE" w:rsidRDefault="009318BE" w:rsidP="009318BE">
      <w:pPr>
        <w:autoSpaceDE w:val="0"/>
        <w:autoSpaceDN w:val="0"/>
        <w:adjustRightInd w:val="0"/>
        <w:spacing w:after="0" w:line="240" w:lineRule="auto"/>
        <w:rPr>
          <w:ins w:id="1371" w:author="Ta Huong" w:date="2020-07-01T15:09:00Z"/>
          <w:rFonts w:ascii="Consolas" w:hAnsi="Consolas" w:cs="Consolas"/>
          <w:color w:val="000000"/>
          <w:sz w:val="19"/>
          <w:szCs w:val="19"/>
          <w:lang w:bidi="ar-SA"/>
        </w:rPr>
      </w:pPr>
      <w:ins w:id="1372"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"SET KT15P = "</w:t>
        </w:r>
        <w:r>
          <w:rPr>
            <w:rFonts w:ascii="Consolas" w:hAnsi="Consolas" w:cs="Consolas"/>
            <w:color w:val="000000"/>
            <w:sz w:val="19"/>
            <w:szCs w:val="19"/>
            <w:lang w:bidi="ar-SA"/>
          </w:rPr>
          <w:t xml:space="preserve"> + diem15 + </w:t>
        </w:r>
        <w:r>
          <w:rPr>
            <w:rFonts w:ascii="Consolas" w:hAnsi="Consolas" w:cs="Consolas"/>
            <w:color w:val="A31515"/>
            <w:sz w:val="19"/>
            <w:szCs w:val="19"/>
            <w:lang w:bidi="ar-SA"/>
          </w:rPr>
          <w:t>", KT1T = "</w:t>
        </w:r>
        <w:r>
          <w:rPr>
            <w:rFonts w:ascii="Consolas" w:hAnsi="Consolas" w:cs="Consolas"/>
            <w:color w:val="000000"/>
            <w:sz w:val="19"/>
            <w:szCs w:val="19"/>
            <w:lang w:bidi="ar-SA"/>
          </w:rPr>
          <w:t xml:space="preserve"> + diem1T + </w:t>
        </w:r>
        <w:r>
          <w:rPr>
            <w:rFonts w:ascii="Consolas" w:hAnsi="Consolas" w:cs="Consolas"/>
            <w:color w:val="A31515"/>
            <w:sz w:val="19"/>
            <w:szCs w:val="19"/>
            <w:lang w:bidi="ar-SA"/>
          </w:rPr>
          <w:t>", DiemThi = "</w:t>
        </w:r>
        <w:r>
          <w:rPr>
            <w:rFonts w:ascii="Consolas" w:hAnsi="Consolas" w:cs="Consolas"/>
            <w:color w:val="000000"/>
            <w:sz w:val="19"/>
            <w:szCs w:val="19"/>
            <w:lang w:bidi="ar-SA"/>
          </w:rPr>
          <w:t xml:space="preserve"> + diemThi + </w:t>
        </w:r>
        <w:r>
          <w:rPr>
            <w:rFonts w:ascii="Consolas" w:hAnsi="Consolas" w:cs="Consolas"/>
            <w:color w:val="A31515"/>
            <w:sz w:val="19"/>
            <w:szCs w:val="19"/>
            <w:lang w:bidi="ar-SA"/>
          </w:rPr>
          <w:t>", DiemTB = "</w:t>
        </w:r>
        <w:r>
          <w:rPr>
            <w:rFonts w:ascii="Consolas" w:hAnsi="Consolas" w:cs="Consolas"/>
            <w:color w:val="000000"/>
            <w:sz w:val="19"/>
            <w:szCs w:val="19"/>
            <w:lang w:bidi="ar-SA"/>
          </w:rPr>
          <w:t xml:space="preserve"> + diemTB + </w:t>
        </w:r>
        <w:r>
          <w:rPr>
            <w:rFonts w:ascii="Consolas" w:hAnsi="Consolas" w:cs="Consolas"/>
            <w:color w:val="A31515"/>
            <w:sz w:val="19"/>
            <w:szCs w:val="19"/>
            <w:lang w:bidi="ar-SA"/>
          </w:rPr>
          <w:t>"\n"</w:t>
        </w:r>
        <w:r>
          <w:rPr>
            <w:rFonts w:ascii="Consolas" w:hAnsi="Consolas" w:cs="Consolas"/>
            <w:color w:val="000000"/>
            <w:sz w:val="19"/>
            <w:szCs w:val="19"/>
            <w:lang w:bidi="ar-SA"/>
          </w:rPr>
          <w:t xml:space="preserve"> +</w:t>
        </w:r>
      </w:ins>
    </w:p>
    <w:p w14:paraId="5BC41BB9" w14:textId="77777777" w:rsidR="009318BE" w:rsidRDefault="009318BE" w:rsidP="009318BE">
      <w:pPr>
        <w:autoSpaceDE w:val="0"/>
        <w:autoSpaceDN w:val="0"/>
        <w:adjustRightInd w:val="0"/>
        <w:spacing w:after="0" w:line="240" w:lineRule="auto"/>
        <w:rPr>
          <w:ins w:id="1373" w:author="Ta Huong" w:date="2020-07-01T15:09:00Z"/>
          <w:rFonts w:ascii="Consolas" w:hAnsi="Consolas" w:cs="Consolas"/>
          <w:color w:val="000000"/>
          <w:sz w:val="19"/>
          <w:szCs w:val="19"/>
          <w:lang w:bidi="ar-SA"/>
        </w:rPr>
      </w:pPr>
      <w:ins w:id="1374"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"WHERE MaHS = '"</w:t>
        </w:r>
        <w:r>
          <w:rPr>
            <w:rFonts w:ascii="Consolas" w:hAnsi="Consolas" w:cs="Consolas"/>
            <w:color w:val="000000"/>
            <w:sz w:val="19"/>
            <w:szCs w:val="19"/>
            <w:lang w:bidi="ar-SA"/>
          </w:rPr>
          <w:t xml:space="preserve"> + maHS + </w:t>
        </w:r>
        <w:r>
          <w:rPr>
            <w:rFonts w:ascii="Consolas" w:hAnsi="Consolas" w:cs="Consolas"/>
            <w:color w:val="A31515"/>
            <w:sz w:val="19"/>
            <w:szCs w:val="19"/>
            <w:lang w:bidi="ar-SA"/>
          </w:rPr>
          <w:t>"' AND MaGV = '"</w:t>
        </w:r>
        <w:r>
          <w:rPr>
            <w:rFonts w:ascii="Consolas" w:hAnsi="Consolas" w:cs="Consolas"/>
            <w:color w:val="000000"/>
            <w:sz w:val="19"/>
            <w:szCs w:val="19"/>
            <w:lang w:bidi="ar-SA"/>
          </w:rPr>
          <w:t xml:space="preserve"> + maGV + </w:t>
        </w:r>
        <w:r>
          <w:rPr>
            <w:rFonts w:ascii="Consolas" w:hAnsi="Consolas" w:cs="Consolas"/>
            <w:color w:val="A31515"/>
            <w:sz w:val="19"/>
            <w:szCs w:val="19"/>
            <w:lang w:bidi="ar-SA"/>
          </w:rPr>
          <w:t>"'"</w:t>
        </w:r>
        <w:r>
          <w:rPr>
            <w:rFonts w:ascii="Consolas" w:hAnsi="Consolas" w:cs="Consolas"/>
            <w:color w:val="000000"/>
            <w:sz w:val="19"/>
            <w:szCs w:val="19"/>
            <w:lang w:bidi="ar-SA"/>
          </w:rPr>
          <w:t>;</w:t>
        </w:r>
      </w:ins>
    </w:p>
    <w:p w14:paraId="0D68827E" w14:textId="77777777" w:rsidR="009318BE" w:rsidRDefault="009318BE" w:rsidP="009318BE">
      <w:pPr>
        <w:autoSpaceDE w:val="0"/>
        <w:autoSpaceDN w:val="0"/>
        <w:adjustRightInd w:val="0"/>
        <w:spacing w:after="0" w:line="240" w:lineRule="auto"/>
        <w:rPr>
          <w:ins w:id="1375" w:author="Ta Huong" w:date="2020-07-01T15:09:00Z"/>
          <w:rFonts w:ascii="Consolas" w:hAnsi="Consolas" w:cs="Consolas"/>
          <w:color w:val="000000"/>
          <w:sz w:val="19"/>
          <w:szCs w:val="19"/>
          <w:lang w:bidi="ar-SA"/>
        </w:rPr>
      </w:pPr>
      <w:ins w:id="1376"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database.myExecuteNonQuery</w:t>
        </w:r>
        <w:proofErr w:type="gramEnd"/>
        <w:r>
          <w:rPr>
            <w:rFonts w:ascii="Consolas" w:hAnsi="Consolas" w:cs="Consolas"/>
            <w:color w:val="000000"/>
            <w:sz w:val="19"/>
            <w:szCs w:val="19"/>
            <w:lang w:bidi="ar-SA"/>
          </w:rPr>
          <w:t>(sqlString, CommandType.Text);</w:t>
        </w:r>
      </w:ins>
    </w:p>
    <w:p w14:paraId="7D62E008" w14:textId="77777777" w:rsidR="009318BE" w:rsidRDefault="009318BE" w:rsidP="009318BE">
      <w:pPr>
        <w:autoSpaceDE w:val="0"/>
        <w:autoSpaceDN w:val="0"/>
        <w:adjustRightInd w:val="0"/>
        <w:spacing w:after="0" w:line="240" w:lineRule="auto"/>
        <w:rPr>
          <w:ins w:id="1377" w:author="Ta Huong" w:date="2020-07-01T15:09:00Z"/>
          <w:rFonts w:ascii="Consolas" w:hAnsi="Consolas" w:cs="Consolas"/>
          <w:color w:val="000000"/>
          <w:sz w:val="19"/>
          <w:szCs w:val="19"/>
          <w:lang w:bidi="ar-SA"/>
        </w:rPr>
      </w:pPr>
      <w:ins w:id="1378" w:author="Ta Huong" w:date="2020-07-01T15:09:00Z">
        <w:r>
          <w:rPr>
            <w:rFonts w:ascii="Consolas" w:hAnsi="Consolas" w:cs="Consolas"/>
            <w:color w:val="000000"/>
            <w:sz w:val="19"/>
            <w:szCs w:val="19"/>
            <w:lang w:bidi="ar-SA"/>
          </w:rPr>
          <w:t xml:space="preserve">        }</w:t>
        </w:r>
      </w:ins>
    </w:p>
    <w:p w14:paraId="55397EF4" w14:textId="77777777" w:rsidR="009318BE" w:rsidRDefault="009318BE" w:rsidP="009318BE">
      <w:pPr>
        <w:autoSpaceDE w:val="0"/>
        <w:autoSpaceDN w:val="0"/>
        <w:adjustRightInd w:val="0"/>
        <w:spacing w:after="0" w:line="240" w:lineRule="auto"/>
        <w:rPr>
          <w:ins w:id="1379" w:author="Ta Huong" w:date="2020-07-01T15:09:00Z"/>
          <w:rFonts w:ascii="Consolas" w:hAnsi="Consolas" w:cs="Consolas"/>
          <w:color w:val="000000"/>
          <w:sz w:val="19"/>
          <w:szCs w:val="19"/>
          <w:lang w:bidi="ar-SA"/>
        </w:rPr>
      </w:pPr>
    </w:p>
    <w:p w14:paraId="19C82DC9" w14:textId="77777777" w:rsidR="009318BE" w:rsidRDefault="009318BE" w:rsidP="009318BE">
      <w:pPr>
        <w:autoSpaceDE w:val="0"/>
        <w:autoSpaceDN w:val="0"/>
        <w:adjustRightInd w:val="0"/>
        <w:spacing w:after="0" w:line="240" w:lineRule="auto"/>
        <w:rPr>
          <w:ins w:id="1380" w:author="Ta Huong" w:date="2020-07-01T15:09:00Z"/>
          <w:rFonts w:ascii="Consolas" w:hAnsi="Consolas" w:cs="Consolas"/>
          <w:color w:val="000000"/>
          <w:sz w:val="19"/>
          <w:szCs w:val="19"/>
          <w:lang w:bidi="ar-SA"/>
        </w:rPr>
      </w:pPr>
      <w:ins w:id="1381"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xoaHocSinhKhoiDanhSachLop(</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maHS)</w:t>
        </w:r>
      </w:ins>
    </w:p>
    <w:p w14:paraId="2F913503" w14:textId="77777777" w:rsidR="009318BE" w:rsidRDefault="009318BE" w:rsidP="009318BE">
      <w:pPr>
        <w:autoSpaceDE w:val="0"/>
        <w:autoSpaceDN w:val="0"/>
        <w:adjustRightInd w:val="0"/>
        <w:spacing w:after="0" w:line="240" w:lineRule="auto"/>
        <w:rPr>
          <w:ins w:id="1382" w:author="Ta Huong" w:date="2020-07-01T15:09:00Z"/>
          <w:rFonts w:ascii="Consolas" w:hAnsi="Consolas" w:cs="Consolas"/>
          <w:color w:val="000000"/>
          <w:sz w:val="19"/>
          <w:szCs w:val="19"/>
          <w:lang w:bidi="ar-SA"/>
        </w:rPr>
      </w:pPr>
      <w:ins w:id="1383" w:author="Ta Huong" w:date="2020-07-01T15:09:00Z">
        <w:r>
          <w:rPr>
            <w:rFonts w:ascii="Consolas" w:hAnsi="Consolas" w:cs="Consolas"/>
            <w:color w:val="000000"/>
            <w:sz w:val="19"/>
            <w:szCs w:val="19"/>
            <w:lang w:bidi="ar-SA"/>
          </w:rPr>
          <w:t xml:space="preserve">        {</w:t>
        </w:r>
      </w:ins>
    </w:p>
    <w:p w14:paraId="70AB8862" w14:textId="77777777" w:rsidR="009318BE" w:rsidRDefault="009318BE" w:rsidP="009318BE">
      <w:pPr>
        <w:autoSpaceDE w:val="0"/>
        <w:autoSpaceDN w:val="0"/>
        <w:adjustRightInd w:val="0"/>
        <w:spacing w:after="0" w:line="240" w:lineRule="auto"/>
        <w:rPr>
          <w:ins w:id="1384" w:author="Ta Huong" w:date="2020-07-01T15:09:00Z"/>
          <w:rFonts w:ascii="Consolas" w:hAnsi="Consolas" w:cs="Consolas"/>
          <w:color w:val="000000"/>
          <w:sz w:val="19"/>
          <w:szCs w:val="19"/>
          <w:lang w:bidi="ar-SA"/>
        </w:rPr>
      </w:pPr>
      <w:ins w:id="1385"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 </w:t>
        </w:r>
        <w:r>
          <w:rPr>
            <w:rFonts w:ascii="Consolas" w:hAnsi="Consolas" w:cs="Consolas"/>
            <w:color w:val="A31515"/>
            <w:sz w:val="19"/>
            <w:szCs w:val="19"/>
            <w:lang w:bidi="ar-SA"/>
          </w:rPr>
          <w:t>"DELETE FROM Hoc\n"</w:t>
        </w:r>
        <w:r>
          <w:rPr>
            <w:rFonts w:ascii="Consolas" w:hAnsi="Consolas" w:cs="Consolas"/>
            <w:color w:val="000000"/>
            <w:sz w:val="19"/>
            <w:szCs w:val="19"/>
            <w:lang w:bidi="ar-SA"/>
          </w:rPr>
          <w:t xml:space="preserve"> +</w:t>
        </w:r>
      </w:ins>
    </w:p>
    <w:p w14:paraId="7F9BFEB3" w14:textId="77777777" w:rsidR="009318BE" w:rsidRDefault="009318BE" w:rsidP="009318BE">
      <w:pPr>
        <w:autoSpaceDE w:val="0"/>
        <w:autoSpaceDN w:val="0"/>
        <w:adjustRightInd w:val="0"/>
        <w:spacing w:after="0" w:line="240" w:lineRule="auto"/>
        <w:rPr>
          <w:ins w:id="1386" w:author="Ta Huong" w:date="2020-07-01T15:09:00Z"/>
          <w:rFonts w:ascii="Consolas" w:hAnsi="Consolas" w:cs="Consolas"/>
          <w:color w:val="000000"/>
          <w:sz w:val="19"/>
          <w:szCs w:val="19"/>
          <w:lang w:bidi="ar-SA"/>
        </w:rPr>
      </w:pPr>
      <w:ins w:id="1387"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"WHERE MaHS = '"</w:t>
        </w:r>
        <w:r>
          <w:rPr>
            <w:rFonts w:ascii="Consolas" w:hAnsi="Consolas" w:cs="Consolas"/>
            <w:color w:val="000000"/>
            <w:sz w:val="19"/>
            <w:szCs w:val="19"/>
            <w:lang w:bidi="ar-SA"/>
          </w:rPr>
          <w:t xml:space="preserve"> + maHS + </w:t>
        </w:r>
        <w:r>
          <w:rPr>
            <w:rFonts w:ascii="Consolas" w:hAnsi="Consolas" w:cs="Consolas"/>
            <w:color w:val="A31515"/>
            <w:sz w:val="19"/>
            <w:szCs w:val="19"/>
            <w:lang w:bidi="ar-SA"/>
          </w:rPr>
          <w:t>"'\n"</w:t>
        </w:r>
        <w:r>
          <w:rPr>
            <w:rFonts w:ascii="Consolas" w:hAnsi="Consolas" w:cs="Consolas"/>
            <w:color w:val="000000"/>
            <w:sz w:val="19"/>
            <w:szCs w:val="19"/>
            <w:lang w:bidi="ar-SA"/>
          </w:rPr>
          <w:t xml:space="preserve"> +</w:t>
        </w:r>
      </w:ins>
    </w:p>
    <w:p w14:paraId="1E8716D6" w14:textId="77777777" w:rsidR="009318BE" w:rsidRDefault="009318BE" w:rsidP="009318BE">
      <w:pPr>
        <w:autoSpaceDE w:val="0"/>
        <w:autoSpaceDN w:val="0"/>
        <w:adjustRightInd w:val="0"/>
        <w:spacing w:after="0" w:line="240" w:lineRule="auto"/>
        <w:rPr>
          <w:ins w:id="1388" w:author="Ta Huong" w:date="2020-07-01T15:09:00Z"/>
          <w:rFonts w:ascii="Consolas" w:hAnsi="Consolas" w:cs="Consolas"/>
          <w:color w:val="000000"/>
          <w:sz w:val="19"/>
          <w:szCs w:val="19"/>
          <w:lang w:bidi="ar-SA"/>
        </w:rPr>
      </w:pPr>
      <w:ins w:id="1389"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"DELETE FROM HocSinh\n"</w:t>
        </w:r>
        <w:r>
          <w:rPr>
            <w:rFonts w:ascii="Consolas" w:hAnsi="Consolas" w:cs="Consolas"/>
            <w:color w:val="000000"/>
            <w:sz w:val="19"/>
            <w:szCs w:val="19"/>
            <w:lang w:bidi="ar-SA"/>
          </w:rPr>
          <w:t xml:space="preserve"> +</w:t>
        </w:r>
      </w:ins>
    </w:p>
    <w:p w14:paraId="3F83C252" w14:textId="77777777" w:rsidR="009318BE" w:rsidRDefault="009318BE" w:rsidP="009318BE">
      <w:pPr>
        <w:autoSpaceDE w:val="0"/>
        <w:autoSpaceDN w:val="0"/>
        <w:adjustRightInd w:val="0"/>
        <w:spacing w:after="0" w:line="240" w:lineRule="auto"/>
        <w:rPr>
          <w:ins w:id="1390" w:author="Ta Huong" w:date="2020-07-01T15:09:00Z"/>
          <w:rFonts w:ascii="Consolas" w:hAnsi="Consolas" w:cs="Consolas"/>
          <w:color w:val="000000"/>
          <w:sz w:val="19"/>
          <w:szCs w:val="19"/>
          <w:lang w:bidi="ar-SA"/>
        </w:rPr>
      </w:pPr>
      <w:ins w:id="1391"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"WHERE MaHS = '"</w:t>
        </w:r>
        <w:r>
          <w:rPr>
            <w:rFonts w:ascii="Consolas" w:hAnsi="Consolas" w:cs="Consolas"/>
            <w:color w:val="000000"/>
            <w:sz w:val="19"/>
            <w:szCs w:val="19"/>
            <w:lang w:bidi="ar-SA"/>
          </w:rPr>
          <w:t xml:space="preserve"> + maHS + </w:t>
        </w:r>
        <w:r>
          <w:rPr>
            <w:rFonts w:ascii="Consolas" w:hAnsi="Consolas" w:cs="Consolas"/>
            <w:color w:val="A31515"/>
            <w:sz w:val="19"/>
            <w:szCs w:val="19"/>
            <w:lang w:bidi="ar-SA"/>
          </w:rPr>
          <w:t>"'"</w:t>
        </w:r>
        <w:r>
          <w:rPr>
            <w:rFonts w:ascii="Consolas" w:hAnsi="Consolas" w:cs="Consolas"/>
            <w:color w:val="000000"/>
            <w:sz w:val="19"/>
            <w:szCs w:val="19"/>
            <w:lang w:bidi="ar-SA"/>
          </w:rPr>
          <w:t>;</w:t>
        </w:r>
      </w:ins>
    </w:p>
    <w:p w14:paraId="3CC28E91" w14:textId="77777777" w:rsidR="009318BE" w:rsidRDefault="009318BE" w:rsidP="009318BE">
      <w:pPr>
        <w:autoSpaceDE w:val="0"/>
        <w:autoSpaceDN w:val="0"/>
        <w:adjustRightInd w:val="0"/>
        <w:spacing w:after="0" w:line="240" w:lineRule="auto"/>
        <w:rPr>
          <w:ins w:id="1392" w:author="Ta Huong" w:date="2020-07-01T15:09:00Z"/>
          <w:rFonts w:ascii="Consolas" w:hAnsi="Consolas" w:cs="Consolas"/>
          <w:color w:val="000000"/>
          <w:sz w:val="19"/>
          <w:szCs w:val="19"/>
          <w:lang w:bidi="ar-SA"/>
        </w:rPr>
      </w:pPr>
      <w:ins w:id="1393"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database.myExecuteNonQuery</w:t>
        </w:r>
        <w:proofErr w:type="gramEnd"/>
        <w:r>
          <w:rPr>
            <w:rFonts w:ascii="Consolas" w:hAnsi="Consolas" w:cs="Consolas"/>
            <w:color w:val="000000"/>
            <w:sz w:val="19"/>
            <w:szCs w:val="19"/>
            <w:lang w:bidi="ar-SA"/>
          </w:rPr>
          <w:t>(sqlString, CommandType.Text);</w:t>
        </w:r>
      </w:ins>
    </w:p>
    <w:p w14:paraId="0EE43528" w14:textId="77777777" w:rsidR="009318BE" w:rsidRDefault="009318BE" w:rsidP="009318BE">
      <w:pPr>
        <w:autoSpaceDE w:val="0"/>
        <w:autoSpaceDN w:val="0"/>
        <w:adjustRightInd w:val="0"/>
        <w:spacing w:after="0" w:line="240" w:lineRule="auto"/>
        <w:rPr>
          <w:ins w:id="1394" w:author="Ta Huong" w:date="2020-07-01T15:09:00Z"/>
          <w:rFonts w:ascii="Consolas" w:hAnsi="Consolas" w:cs="Consolas"/>
          <w:color w:val="000000"/>
          <w:sz w:val="19"/>
          <w:szCs w:val="19"/>
          <w:lang w:bidi="ar-SA"/>
        </w:rPr>
      </w:pPr>
      <w:ins w:id="1395" w:author="Ta Huong" w:date="2020-07-01T15:09:00Z">
        <w:r>
          <w:rPr>
            <w:rFonts w:ascii="Consolas" w:hAnsi="Consolas" w:cs="Consolas"/>
            <w:color w:val="000000"/>
            <w:sz w:val="19"/>
            <w:szCs w:val="19"/>
            <w:lang w:bidi="ar-SA"/>
          </w:rPr>
          <w:t xml:space="preserve">        }</w:t>
        </w:r>
      </w:ins>
    </w:p>
    <w:p w14:paraId="63D80942" w14:textId="77777777" w:rsidR="009318BE" w:rsidRDefault="009318BE" w:rsidP="009318BE">
      <w:pPr>
        <w:autoSpaceDE w:val="0"/>
        <w:autoSpaceDN w:val="0"/>
        <w:adjustRightInd w:val="0"/>
        <w:spacing w:after="0" w:line="240" w:lineRule="auto"/>
        <w:rPr>
          <w:ins w:id="1396" w:author="Ta Huong" w:date="2020-07-01T15:09:00Z"/>
          <w:rFonts w:ascii="Consolas" w:hAnsi="Consolas" w:cs="Consolas"/>
          <w:color w:val="000000"/>
          <w:sz w:val="19"/>
          <w:szCs w:val="19"/>
          <w:lang w:bidi="ar-SA"/>
        </w:rPr>
      </w:pPr>
    </w:p>
    <w:p w14:paraId="71E81EFC" w14:textId="77777777" w:rsidR="009318BE" w:rsidRDefault="009318BE" w:rsidP="009318BE">
      <w:pPr>
        <w:autoSpaceDE w:val="0"/>
        <w:autoSpaceDN w:val="0"/>
        <w:adjustRightInd w:val="0"/>
        <w:spacing w:after="0" w:line="240" w:lineRule="auto"/>
        <w:rPr>
          <w:ins w:id="1397" w:author="Ta Huong" w:date="2020-07-01T15:09:00Z"/>
          <w:rFonts w:ascii="Consolas" w:hAnsi="Consolas" w:cs="Consolas"/>
          <w:color w:val="000000"/>
          <w:sz w:val="19"/>
          <w:szCs w:val="19"/>
          <w:lang w:bidi="ar-SA"/>
        </w:rPr>
      </w:pPr>
      <w:ins w:id="1398"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xoaHocSinhKhoiKetQuaHocTap(</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maHS,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maGV)</w:t>
        </w:r>
      </w:ins>
    </w:p>
    <w:p w14:paraId="70F9ACF8" w14:textId="77777777" w:rsidR="009318BE" w:rsidRDefault="009318BE" w:rsidP="009318BE">
      <w:pPr>
        <w:autoSpaceDE w:val="0"/>
        <w:autoSpaceDN w:val="0"/>
        <w:adjustRightInd w:val="0"/>
        <w:spacing w:after="0" w:line="240" w:lineRule="auto"/>
        <w:rPr>
          <w:ins w:id="1399" w:author="Ta Huong" w:date="2020-07-01T15:09:00Z"/>
          <w:rFonts w:ascii="Consolas" w:hAnsi="Consolas" w:cs="Consolas"/>
          <w:color w:val="000000"/>
          <w:sz w:val="19"/>
          <w:szCs w:val="19"/>
          <w:lang w:bidi="ar-SA"/>
        </w:rPr>
      </w:pPr>
      <w:ins w:id="1400" w:author="Ta Huong" w:date="2020-07-01T15:09:00Z">
        <w:r>
          <w:rPr>
            <w:rFonts w:ascii="Consolas" w:hAnsi="Consolas" w:cs="Consolas"/>
            <w:color w:val="000000"/>
            <w:sz w:val="19"/>
            <w:szCs w:val="19"/>
            <w:lang w:bidi="ar-SA"/>
          </w:rPr>
          <w:t xml:space="preserve">        {</w:t>
        </w:r>
      </w:ins>
    </w:p>
    <w:p w14:paraId="356D9703" w14:textId="77777777" w:rsidR="009318BE" w:rsidRDefault="009318BE" w:rsidP="009318BE">
      <w:pPr>
        <w:autoSpaceDE w:val="0"/>
        <w:autoSpaceDN w:val="0"/>
        <w:adjustRightInd w:val="0"/>
        <w:spacing w:after="0" w:line="240" w:lineRule="auto"/>
        <w:rPr>
          <w:ins w:id="1401" w:author="Ta Huong" w:date="2020-07-01T15:09:00Z"/>
          <w:rFonts w:ascii="Consolas" w:hAnsi="Consolas" w:cs="Consolas"/>
          <w:color w:val="000000"/>
          <w:sz w:val="19"/>
          <w:szCs w:val="19"/>
          <w:lang w:bidi="ar-SA"/>
        </w:rPr>
      </w:pPr>
      <w:ins w:id="1402"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 </w:t>
        </w:r>
        <w:r>
          <w:rPr>
            <w:rFonts w:ascii="Consolas" w:hAnsi="Consolas" w:cs="Consolas"/>
            <w:color w:val="A31515"/>
            <w:sz w:val="19"/>
            <w:szCs w:val="19"/>
            <w:lang w:bidi="ar-SA"/>
          </w:rPr>
          <w:t>"DELETE FROM KQHocTap\n"</w:t>
        </w:r>
        <w:r>
          <w:rPr>
            <w:rFonts w:ascii="Consolas" w:hAnsi="Consolas" w:cs="Consolas"/>
            <w:color w:val="000000"/>
            <w:sz w:val="19"/>
            <w:szCs w:val="19"/>
            <w:lang w:bidi="ar-SA"/>
          </w:rPr>
          <w:t xml:space="preserve"> +</w:t>
        </w:r>
      </w:ins>
    </w:p>
    <w:p w14:paraId="48471DBD" w14:textId="77777777" w:rsidR="009318BE" w:rsidRDefault="009318BE" w:rsidP="009318BE">
      <w:pPr>
        <w:autoSpaceDE w:val="0"/>
        <w:autoSpaceDN w:val="0"/>
        <w:adjustRightInd w:val="0"/>
        <w:spacing w:after="0" w:line="240" w:lineRule="auto"/>
        <w:rPr>
          <w:ins w:id="1403" w:author="Ta Huong" w:date="2020-07-01T15:09:00Z"/>
          <w:rFonts w:ascii="Consolas" w:hAnsi="Consolas" w:cs="Consolas"/>
          <w:color w:val="000000"/>
          <w:sz w:val="19"/>
          <w:szCs w:val="19"/>
          <w:lang w:bidi="ar-SA"/>
        </w:rPr>
      </w:pPr>
      <w:ins w:id="1404" w:author="Ta Huong" w:date="2020-07-01T15:09:00Z">
        <w:r>
          <w:rPr>
            <w:rFonts w:ascii="Consolas" w:hAnsi="Consolas" w:cs="Consolas"/>
            <w:color w:val="000000"/>
            <w:sz w:val="19"/>
            <w:szCs w:val="19"/>
            <w:lang w:bidi="ar-SA"/>
          </w:rPr>
          <w:t xml:space="preserve">                </w:t>
        </w:r>
        <w:r>
          <w:rPr>
            <w:rFonts w:ascii="Consolas" w:hAnsi="Consolas" w:cs="Consolas"/>
            <w:color w:val="A31515"/>
            <w:sz w:val="19"/>
            <w:szCs w:val="19"/>
            <w:lang w:bidi="ar-SA"/>
          </w:rPr>
          <w:t>"WHERE MaHS = '"</w:t>
        </w:r>
        <w:r>
          <w:rPr>
            <w:rFonts w:ascii="Consolas" w:hAnsi="Consolas" w:cs="Consolas"/>
            <w:color w:val="000000"/>
            <w:sz w:val="19"/>
            <w:szCs w:val="19"/>
            <w:lang w:bidi="ar-SA"/>
          </w:rPr>
          <w:t xml:space="preserve"> + maHS + </w:t>
        </w:r>
        <w:r>
          <w:rPr>
            <w:rFonts w:ascii="Consolas" w:hAnsi="Consolas" w:cs="Consolas"/>
            <w:color w:val="A31515"/>
            <w:sz w:val="19"/>
            <w:szCs w:val="19"/>
            <w:lang w:bidi="ar-SA"/>
          </w:rPr>
          <w:t>"' AND MaGV = '"</w:t>
        </w:r>
        <w:r>
          <w:rPr>
            <w:rFonts w:ascii="Consolas" w:hAnsi="Consolas" w:cs="Consolas"/>
            <w:color w:val="000000"/>
            <w:sz w:val="19"/>
            <w:szCs w:val="19"/>
            <w:lang w:bidi="ar-SA"/>
          </w:rPr>
          <w:t xml:space="preserve"> + maGV + </w:t>
        </w:r>
        <w:r>
          <w:rPr>
            <w:rFonts w:ascii="Consolas" w:hAnsi="Consolas" w:cs="Consolas"/>
            <w:color w:val="A31515"/>
            <w:sz w:val="19"/>
            <w:szCs w:val="19"/>
            <w:lang w:bidi="ar-SA"/>
          </w:rPr>
          <w:t>"'"</w:t>
        </w:r>
        <w:r>
          <w:rPr>
            <w:rFonts w:ascii="Consolas" w:hAnsi="Consolas" w:cs="Consolas"/>
            <w:color w:val="000000"/>
            <w:sz w:val="19"/>
            <w:szCs w:val="19"/>
            <w:lang w:bidi="ar-SA"/>
          </w:rPr>
          <w:t>;</w:t>
        </w:r>
      </w:ins>
    </w:p>
    <w:p w14:paraId="6B4CB8B8" w14:textId="77777777" w:rsidR="009318BE" w:rsidRDefault="009318BE" w:rsidP="009318BE">
      <w:pPr>
        <w:autoSpaceDE w:val="0"/>
        <w:autoSpaceDN w:val="0"/>
        <w:adjustRightInd w:val="0"/>
        <w:spacing w:after="0" w:line="240" w:lineRule="auto"/>
        <w:rPr>
          <w:ins w:id="1405" w:author="Ta Huong" w:date="2020-07-01T15:09:00Z"/>
          <w:rFonts w:ascii="Consolas" w:hAnsi="Consolas" w:cs="Consolas"/>
          <w:color w:val="000000"/>
          <w:sz w:val="19"/>
          <w:szCs w:val="19"/>
          <w:lang w:bidi="ar-SA"/>
        </w:rPr>
      </w:pPr>
      <w:ins w:id="1406" w:author="Ta Huong" w:date="2020-07-01T15:09: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database.myExecuteNonQuery</w:t>
        </w:r>
        <w:proofErr w:type="gramEnd"/>
        <w:r>
          <w:rPr>
            <w:rFonts w:ascii="Consolas" w:hAnsi="Consolas" w:cs="Consolas"/>
            <w:color w:val="000000"/>
            <w:sz w:val="19"/>
            <w:szCs w:val="19"/>
            <w:lang w:bidi="ar-SA"/>
          </w:rPr>
          <w:t>(sqlString, CommandType.Text);</w:t>
        </w:r>
      </w:ins>
    </w:p>
    <w:p w14:paraId="79575B9C" w14:textId="77777777" w:rsidR="009318BE" w:rsidRDefault="009318BE" w:rsidP="009318BE">
      <w:pPr>
        <w:autoSpaceDE w:val="0"/>
        <w:autoSpaceDN w:val="0"/>
        <w:adjustRightInd w:val="0"/>
        <w:spacing w:after="0" w:line="240" w:lineRule="auto"/>
        <w:rPr>
          <w:ins w:id="1407" w:author="Ta Huong" w:date="2020-07-01T15:09:00Z"/>
          <w:rFonts w:ascii="Consolas" w:hAnsi="Consolas" w:cs="Consolas"/>
          <w:color w:val="000000"/>
          <w:sz w:val="19"/>
          <w:szCs w:val="19"/>
          <w:lang w:bidi="ar-SA"/>
        </w:rPr>
      </w:pPr>
      <w:ins w:id="1408" w:author="Ta Huong" w:date="2020-07-01T15:09:00Z">
        <w:r>
          <w:rPr>
            <w:rFonts w:ascii="Consolas" w:hAnsi="Consolas" w:cs="Consolas"/>
            <w:color w:val="000000"/>
            <w:sz w:val="19"/>
            <w:szCs w:val="19"/>
            <w:lang w:bidi="ar-SA"/>
          </w:rPr>
          <w:t xml:space="preserve">        }</w:t>
        </w:r>
      </w:ins>
    </w:p>
    <w:p w14:paraId="276257C0" w14:textId="77777777" w:rsidR="009318BE" w:rsidRDefault="009318BE" w:rsidP="009318BE">
      <w:pPr>
        <w:autoSpaceDE w:val="0"/>
        <w:autoSpaceDN w:val="0"/>
        <w:adjustRightInd w:val="0"/>
        <w:spacing w:after="0" w:line="240" w:lineRule="auto"/>
        <w:rPr>
          <w:ins w:id="1409" w:author="Ta Huong" w:date="2020-07-01T15:09:00Z"/>
          <w:rFonts w:ascii="Consolas" w:hAnsi="Consolas" w:cs="Consolas"/>
          <w:color w:val="000000"/>
          <w:sz w:val="19"/>
          <w:szCs w:val="19"/>
          <w:lang w:bidi="ar-SA"/>
        </w:rPr>
      </w:pPr>
      <w:ins w:id="1410" w:author="Ta Huong" w:date="2020-07-01T15:09:00Z">
        <w:r>
          <w:rPr>
            <w:rFonts w:ascii="Consolas" w:hAnsi="Consolas" w:cs="Consolas"/>
            <w:color w:val="000000"/>
            <w:sz w:val="19"/>
            <w:szCs w:val="19"/>
            <w:lang w:bidi="ar-SA"/>
          </w:rPr>
          <w:t xml:space="preserve">    }</w:t>
        </w:r>
      </w:ins>
    </w:p>
    <w:p w14:paraId="10804C90" w14:textId="6F03426A" w:rsidR="00DD26F6" w:rsidRPr="00DD26F6" w:rsidRDefault="00DD26F6">
      <w:pPr>
        <w:pStyle w:val="ListParagraph"/>
        <w:numPr>
          <w:ilvl w:val="2"/>
          <w:numId w:val="6"/>
        </w:numPr>
        <w:tabs>
          <w:tab w:val="left" w:pos="3960"/>
        </w:tabs>
        <w:spacing w:line="360" w:lineRule="auto"/>
        <w:outlineLvl w:val="3"/>
        <w:rPr>
          <w:ins w:id="1411" w:author="Ta Huong" w:date="2020-07-01T15:09:00Z"/>
          <w:rFonts w:ascii="Times New Roman" w:eastAsia="Times New Roman" w:hAnsi="Times New Roman" w:cs="Times New Roman"/>
          <w:b/>
          <w:bCs/>
          <w:sz w:val="26"/>
          <w:szCs w:val="26"/>
          <w:lang w:eastAsia="en-GB"/>
          <w:rPrChange w:id="1412" w:author="Ta Huong" w:date="2020-07-01T15:09:00Z">
            <w:rPr>
              <w:ins w:id="1413" w:author="Ta Huong" w:date="2020-07-01T15:09:00Z"/>
              <w:lang w:eastAsia="en-GB"/>
            </w:rPr>
          </w:rPrChange>
        </w:rPr>
        <w:pPrChange w:id="1414" w:author="Ta Huong" w:date="2020-07-01T15:42:00Z">
          <w:pPr>
            <w:tabs>
              <w:tab w:val="left" w:pos="3960"/>
            </w:tabs>
            <w:spacing w:line="360" w:lineRule="auto"/>
          </w:pPr>
        </w:pPrChange>
      </w:pPr>
      <w:ins w:id="1415" w:author="Ta Huong" w:date="2020-07-01T15:09:00Z">
        <w:r w:rsidRPr="00DD26F6">
          <w:rPr>
            <w:rFonts w:ascii="Times New Roman" w:eastAsia="Times New Roman" w:hAnsi="Times New Roman" w:cs="Times New Roman"/>
            <w:b/>
            <w:bCs/>
            <w:sz w:val="26"/>
            <w:szCs w:val="26"/>
            <w:lang w:eastAsia="en-GB"/>
            <w:rPrChange w:id="1416" w:author="Ta Huong" w:date="2020-07-01T15:09:00Z">
              <w:rPr>
                <w:lang w:eastAsia="en-GB"/>
              </w:rPr>
            </w:rPrChange>
          </w:rPr>
          <w:t>BLLop.cs</w:t>
        </w:r>
      </w:ins>
    </w:p>
    <w:p w14:paraId="7433FC8B" w14:textId="77777777" w:rsidR="00DD26F6" w:rsidRDefault="00DD26F6" w:rsidP="00DD26F6">
      <w:pPr>
        <w:autoSpaceDE w:val="0"/>
        <w:autoSpaceDN w:val="0"/>
        <w:adjustRightInd w:val="0"/>
        <w:spacing w:after="0" w:line="240" w:lineRule="auto"/>
        <w:rPr>
          <w:ins w:id="1417" w:author="Ta Huong" w:date="2020-07-01T15:10:00Z"/>
          <w:rFonts w:ascii="Consolas" w:hAnsi="Consolas" w:cs="Consolas"/>
          <w:color w:val="000000"/>
          <w:sz w:val="19"/>
          <w:szCs w:val="19"/>
          <w:lang w:bidi="ar-SA"/>
        </w:rPr>
      </w:pPr>
      <w:ins w:id="1418" w:author="Ta Huong" w:date="2020-07-01T15:10:00Z">
        <w:r>
          <w:rPr>
            <w:rFonts w:ascii="Consolas" w:hAnsi="Consolas" w:cs="Consolas"/>
            <w:color w:val="0000FF"/>
            <w:sz w:val="19"/>
            <w:szCs w:val="19"/>
            <w:lang w:bidi="ar-SA"/>
          </w:rPr>
          <w:lastRenderedPageBreak/>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class</w:t>
        </w:r>
        <w:r>
          <w:rPr>
            <w:rFonts w:ascii="Consolas" w:hAnsi="Consolas" w:cs="Consolas"/>
            <w:color w:val="000000"/>
            <w:sz w:val="19"/>
            <w:szCs w:val="19"/>
            <w:lang w:bidi="ar-SA"/>
          </w:rPr>
          <w:t xml:space="preserve"> </w:t>
        </w:r>
        <w:r>
          <w:rPr>
            <w:rFonts w:ascii="Consolas" w:hAnsi="Consolas" w:cs="Consolas"/>
            <w:color w:val="2B91AF"/>
            <w:sz w:val="19"/>
            <w:szCs w:val="19"/>
            <w:lang w:bidi="ar-SA"/>
          </w:rPr>
          <w:t>BLLop</w:t>
        </w:r>
      </w:ins>
    </w:p>
    <w:p w14:paraId="096C4E6B" w14:textId="77777777" w:rsidR="00DD26F6" w:rsidRDefault="00DD26F6" w:rsidP="00DD26F6">
      <w:pPr>
        <w:autoSpaceDE w:val="0"/>
        <w:autoSpaceDN w:val="0"/>
        <w:adjustRightInd w:val="0"/>
        <w:spacing w:after="0" w:line="240" w:lineRule="auto"/>
        <w:rPr>
          <w:ins w:id="1419" w:author="Ta Huong" w:date="2020-07-01T15:10:00Z"/>
          <w:rFonts w:ascii="Consolas" w:hAnsi="Consolas" w:cs="Consolas"/>
          <w:color w:val="000000"/>
          <w:sz w:val="19"/>
          <w:szCs w:val="19"/>
          <w:lang w:bidi="ar-SA"/>
        </w:rPr>
      </w:pPr>
      <w:ins w:id="1420" w:author="Ta Huong" w:date="2020-07-01T15:10:00Z">
        <w:r>
          <w:rPr>
            <w:rFonts w:ascii="Consolas" w:hAnsi="Consolas" w:cs="Consolas"/>
            <w:color w:val="000000"/>
            <w:sz w:val="19"/>
            <w:szCs w:val="19"/>
            <w:lang w:bidi="ar-SA"/>
          </w:rPr>
          <w:t xml:space="preserve">    {</w:t>
        </w:r>
      </w:ins>
    </w:p>
    <w:p w14:paraId="1B092455" w14:textId="77777777" w:rsidR="00DD26F6" w:rsidRDefault="00DD26F6" w:rsidP="00DD26F6">
      <w:pPr>
        <w:autoSpaceDE w:val="0"/>
        <w:autoSpaceDN w:val="0"/>
        <w:adjustRightInd w:val="0"/>
        <w:spacing w:after="0" w:line="240" w:lineRule="auto"/>
        <w:rPr>
          <w:ins w:id="1421" w:author="Ta Huong" w:date="2020-07-01T15:10:00Z"/>
          <w:rFonts w:ascii="Consolas" w:hAnsi="Consolas" w:cs="Consolas"/>
          <w:color w:val="000000"/>
          <w:sz w:val="19"/>
          <w:szCs w:val="19"/>
          <w:lang w:bidi="ar-SA"/>
        </w:rPr>
      </w:pPr>
      <w:ins w:id="1422" w:author="Ta Huong" w:date="2020-07-01T15:10:00Z">
        <w:r>
          <w:rPr>
            <w:rFonts w:ascii="Consolas" w:hAnsi="Consolas" w:cs="Consolas"/>
            <w:color w:val="000000"/>
            <w:sz w:val="19"/>
            <w:szCs w:val="19"/>
            <w:lang w:bidi="ar-SA"/>
          </w:rPr>
          <w:t xml:space="preserve">        </w:t>
        </w:r>
        <w:r>
          <w:rPr>
            <w:rFonts w:ascii="Consolas" w:hAnsi="Consolas" w:cs="Consolas"/>
            <w:color w:val="0000FF"/>
            <w:sz w:val="19"/>
            <w:szCs w:val="19"/>
            <w:lang w:bidi="ar-SA"/>
          </w:rPr>
          <w:t>private</w:t>
        </w:r>
        <w:r>
          <w:rPr>
            <w:rFonts w:ascii="Consolas" w:hAnsi="Consolas" w:cs="Consolas"/>
            <w:color w:val="000000"/>
            <w:sz w:val="19"/>
            <w:szCs w:val="19"/>
            <w:lang w:bidi="ar-SA"/>
          </w:rPr>
          <w:t xml:space="preserve"> DLMain database;        </w:t>
        </w:r>
      </w:ins>
    </w:p>
    <w:p w14:paraId="48C392F7" w14:textId="77777777" w:rsidR="00DD26F6" w:rsidRDefault="00DD26F6" w:rsidP="00DD26F6">
      <w:pPr>
        <w:autoSpaceDE w:val="0"/>
        <w:autoSpaceDN w:val="0"/>
        <w:adjustRightInd w:val="0"/>
        <w:spacing w:after="0" w:line="240" w:lineRule="auto"/>
        <w:rPr>
          <w:ins w:id="1423" w:author="Ta Huong" w:date="2020-07-01T15:10:00Z"/>
          <w:rFonts w:ascii="Consolas" w:hAnsi="Consolas" w:cs="Consolas"/>
          <w:color w:val="000000"/>
          <w:sz w:val="19"/>
          <w:szCs w:val="19"/>
          <w:lang w:bidi="ar-SA"/>
        </w:rPr>
      </w:pPr>
    </w:p>
    <w:p w14:paraId="11E9EF84" w14:textId="77777777" w:rsidR="00DD26F6" w:rsidRDefault="00DD26F6" w:rsidP="00DD26F6">
      <w:pPr>
        <w:autoSpaceDE w:val="0"/>
        <w:autoSpaceDN w:val="0"/>
        <w:adjustRightInd w:val="0"/>
        <w:spacing w:after="0" w:line="240" w:lineRule="auto"/>
        <w:rPr>
          <w:ins w:id="1424" w:author="Ta Huong" w:date="2020-07-01T15:10:00Z"/>
          <w:rFonts w:ascii="Consolas" w:hAnsi="Consolas" w:cs="Consolas"/>
          <w:color w:val="000000"/>
          <w:sz w:val="19"/>
          <w:szCs w:val="19"/>
          <w:lang w:bidi="ar-SA"/>
        </w:rPr>
      </w:pPr>
      <w:ins w:id="1425" w:author="Ta Huong" w:date="2020-07-01T15:10: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proofErr w:type="gramStart"/>
        <w:r>
          <w:rPr>
            <w:rFonts w:ascii="Consolas" w:hAnsi="Consolas" w:cs="Consolas"/>
            <w:color w:val="2B91AF"/>
            <w:sz w:val="19"/>
            <w:szCs w:val="19"/>
            <w:lang w:bidi="ar-SA"/>
          </w:rPr>
          <w:t>BLLop</w:t>
        </w:r>
        <w:r>
          <w:rPr>
            <w:rFonts w:ascii="Consolas" w:hAnsi="Consolas" w:cs="Consolas"/>
            <w:color w:val="000000"/>
            <w:sz w:val="19"/>
            <w:szCs w:val="19"/>
            <w:lang w:bidi="ar-SA"/>
          </w:rPr>
          <w:t>(</w:t>
        </w:r>
        <w:proofErr w:type="gramEnd"/>
        <w:r>
          <w:rPr>
            <w:rFonts w:ascii="Consolas" w:hAnsi="Consolas" w:cs="Consolas"/>
            <w:color w:val="000000"/>
            <w:sz w:val="19"/>
            <w:szCs w:val="19"/>
            <w:lang w:bidi="ar-SA"/>
          </w:rPr>
          <w:t>)</w:t>
        </w:r>
      </w:ins>
    </w:p>
    <w:p w14:paraId="56965000" w14:textId="77777777" w:rsidR="00DD26F6" w:rsidRDefault="00DD26F6" w:rsidP="00DD26F6">
      <w:pPr>
        <w:autoSpaceDE w:val="0"/>
        <w:autoSpaceDN w:val="0"/>
        <w:adjustRightInd w:val="0"/>
        <w:spacing w:after="0" w:line="240" w:lineRule="auto"/>
        <w:rPr>
          <w:ins w:id="1426" w:author="Ta Huong" w:date="2020-07-01T15:10:00Z"/>
          <w:rFonts w:ascii="Consolas" w:hAnsi="Consolas" w:cs="Consolas"/>
          <w:color w:val="000000"/>
          <w:sz w:val="19"/>
          <w:szCs w:val="19"/>
          <w:lang w:bidi="ar-SA"/>
        </w:rPr>
      </w:pPr>
      <w:ins w:id="1427" w:author="Ta Huong" w:date="2020-07-01T15:10:00Z">
        <w:r>
          <w:rPr>
            <w:rFonts w:ascii="Consolas" w:hAnsi="Consolas" w:cs="Consolas"/>
            <w:color w:val="000000"/>
            <w:sz w:val="19"/>
            <w:szCs w:val="19"/>
            <w:lang w:bidi="ar-SA"/>
          </w:rPr>
          <w:t xml:space="preserve">        {</w:t>
        </w:r>
      </w:ins>
    </w:p>
    <w:p w14:paraId="5F8800EA" w14:textId="77777777" w:rsidR="00DD26F6" w:rsidRDefault="00DD26F6" w:rsidP="00DD26F6">
      <w:pPr>
        <w:autoSpaceDE w:val="0"/>
        <w:autoSpaceDN w:val="0"/>
        <w:adjustRightInd w:val="0"/>
        <w:spacing w:after="0" w:line="240" w:lineRule="auto"/>
        <w:rPr>
          <w:ins w:id="1428" w:author="Ta Huong" w:date="2020-07-01T15:10:00Z"/>
          <w:rFonts w:ascii="Consolas" w:hAnsi="Consolas" w:cs="Consolas"/>
          <w:color w:val="000000"/>
          <w:sz w:val="19"/>
          <w:szCs w:val="19"/>
          <w:lang w:bidi="ar-SA"/>
        </w:rPr>
      </w:pPr>
      <w:ins w:id="1429" w:author="Ta Huong" w:date="2020-07-01T15:10:00Z">
        <w:r>
          <w:rPr>
            <w:rFonts w:ascii="Consolas" w:hAnsi="Consolas" w:cs="Consolas"/>
            <w:color w:val="000000"/>
            <w:sz w:val="19"/>
            <w:szCs w:val="19"/>
            <w:lang w:bidi="ar-SA"/>
          </w:rPr>
          <w:t xml:space="preserve">            database =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DLMain(</w:t>
        </w:r>
        <w:proofErr w:type="gramEnd"/>
        <w:r>
          <w:rPr>
            <w:rFonts w:ascii="Consolas" w:hAnsi="Consolas" w:cs="Consolas"/>
            <w:color w:val="000000"/>
            <w:sz w:val="19"/>
            <w:szCs w:val="19"/>
            <w:lang w:bidi="ar-SA"/>
          </w:rPr>
          <w:t>);</w:t>
        </w:r>
      </w:ins>
    </w:p>
    <w:p w14:paraId="7F9806F1" w14:textId="77777777" w:rsidR="00DD26F6" w:rsidRDefault="00DD26F6" w:rsidP="00DD26F6">
      <w:pPr>
        <w:autoSpaceDE w:val="0"/>
        <w:autoSpaceDN w:val="0"/>
        <w:adjustRightInd w:val="0"/>
        <w:spacing w:after="0" w:line="240" w:lineRule="auto"/>
        <w:rPr>
          <w:ins w:id="1430" w:author="Ta Huong" w:date="2020-07-01T15:10:00Z"/>
          <w:rFonts w:ascii="Consolas" w:hAnsi="Consolas" w:cs="Consolas"/>
          <w:color w:val="000000"/>
          <w:sz w:val="19"/>
          <w:szCs w:val="19"/>
          <w:lang w:bidi="ar-SA"/>
        </w:rPr>
      </w:pPr>
      <w:ins w:id="1431" w:author="Ta Huong" w:date="2020-07-01T15:10:00Z">
        <w:r>
          <w:rPr>
            <w:rFonts w:ascii="Consolas" w:hAnsi="Consolas" w:cs="Consolas"/>
            <w:color w:val="000000"/>
            <w:sz w:val="19"/>
            <w:szCs w:val="19"/>
            <w:lang w:bidi="ar-SA"/>
          </w:rPr>
          <w:t xml:space="preserve">        }</w:t>
        </w:r>
      </w:ins>
    </w:p>
    <w:p w14:paraId="064F4803" w14:textId="77777777" w:rsidR="00DD26F6" w:rsidRDefault="00DD26F6" w:rsidP="00DD26F6">
      <w:pPr>
        <w:autoSpaceDE w:val="0"/>
        <w:autoSpaceDN w:val="0"/>
        <w:adjustRightInd w:val="0"/>
        <w:spacing w:after="0" w:line="240" w:lineRule="auto"/>
        <w:rPr>
          <w:ins w:id="1432" w:author="Ta Huong" w:date="2020-07-01T15:10:00Z"/>
          <w:rFonts w:ascii="Consolas" w:hAnsi="Consolas" w:cs="Consolas"/>
          <w:color w:val="000000"/>
          <w:sz w:val="19"/>
          <w:szCs w:val="19"/>
          <w:lang w:bidi="ar-SA"/>
        </w:rPr>
      </w:pPr>
    </w:p>
    <w:p w14:paraId="2A8A4354" w14:textId="77777777" w:rsidR="00DD26F6" w:rsidRDefault="00DD26F6" w:rsidP="00DD26F6">
      <w:pPr>
        <w:autoSpaceDE w:val="0"/>
        <w:autoSpaceDN w:val="0"/>
        <w:adjustRightInd w:val="0"/>
        <w:spacing w:after="0" w:line="240" w:lineRule="auto"/>
        <w:rPr>
          <w:ins w:id="1433" w:author="Ta Huong" w:date="2020-07-01T15:10:00Z"/>
          <w:rFonts w:ascii="Consolas" w:hAnsi="Consolas" w:cs="Consolas"/>
          <w:color w:val="000000"/>
          <w:sz w:val="19"/>
          <w:szCs w:val="19"/>
          <w:lang w:bidi="ar-SA"/>
        </w:rPr>
      </w:pPr>
      <w:ins w:id="1434" w:author="Ta Huong" w:date="2020-07-01T15:10: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layDanhSachGiaoVien(</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lop, </w:t>
        </w:r>
        <w:r>
          <w:rPr>
            <w:rFonts w:ascii="Consolas" w:hAnsi="Consolas" w:cs="Consolas"/>
            <w:color w:val="0000FF"/>
            <w:sz w:val="19"/>
            <w:szCs w:val="19"/>
            <w:lang w:bidi="ar-SA"/>
          </w:rPr>
          <w:t>ref</w:t>
        </w:r>
        <w:r>
          <w:rPr>
            <w:rFonts w:ascii="Consolas" w:hAnsi="Consolas" w:cs="Consolas"/>
            <w:color w:val="000000"/>
            <w:sz w:val="19"/>
            <w:szCs w:val="19"/>
            <w:lang w:bidi="ar-SA"/>
          </w:rPr>
          <w:t xml:space="preserve"> List&lt;GiaoVien&gt; giaoViens)</w:t>
        </w:r>
      </w:ins>
    </w:p>
    <w:p w14:paraId="1545B5C0" w14:textId="77777777" w:rsidR="00DD26F6" w:rsidRDefault="00DD26F6" w:rsidP="00DD26F6">
      <w:pPr>
        <w:autoSpaceDE w:val="0"/>
        <w:autoSpaceDN w:val="0"/>
        <w:adjustRightInd w:val="0"/>
        <w:spacing w:after="0" w:line="240" w:lineRule="auto"/>
        <w:rPr>
          <w:ins w:id="1435" w:author="Ta Huong" w:date="2020-07-01T15:10:00Z"/>
          <w:rFonts w:ascii="Consolas" w:hAnsi="Consolas" w:cs="Consolas"/>
          <w:color w:val="000000"/>
          <w:sz w:val="19"/>
          <w:szCs w:val="19"/>
          <w:lang w:bidi="ar-SA"/>
        </w:rPr>
      </w:pPr>
      <w:ins w:id="1436" w:author="Ta Huong" w:date="2020-07-01T15:10:00Z">
        <w:r>
          <w:rPr>
            <w:rFonts w:ascii="Consolas" w:hAnsi="Consolas" w:cs="Consolas"/>
            <w:color w:val="000000"/>
            <w:sz w:val="19"/>
            <w:szCs w:val="19"/>
            <w:lang w:bidi="ar-SA"/>
          </w:rPr>
          <w:t xml:space="preserve">        {</w:t>
        </w:r>
      </w:ins>
    </w:p>
    <w:p w14:paraId="2E5A3E20" w14:textId="77777777" w:rsidR="00DD26F6" w:rsidRDefault="00DD26F6" w:rsidP="00DD26F6">
      <w:pPr>
        <w:autoSpaceDE w:val="0"/>
        <w:autoSpaceDN w:val="0"/>
        <w:adjustRightInd w:val="0"/>
        <w:spacing w:after="0" w:line="240" w:lineRule="auto"/>
        <w:rPr>
          <w:ins w:id="1437" w:author="Ta Huong" w:date="2020-07-01T15:10:00Z"/>
          <w:rFonts w:ascii="Consolas" w:hAnsi="Consolas" w:cs="Consolas"/>
          <w:color w:val="000000"/>
          <w:sz w:val="19"/>
          <w:szCs w:val="19"/>
          <w:lang w:bidi="ar-SA"/>
        </w:rPr>
      </w:pPr>
      <w:ins w:id="1438" w:author="Ta Huong" w:date="2020-07-01T15:10:00Z">
        <w:r>
          <w:rPr>
            <w:rFonts w:ascii="Consolas" w:hAnsi="Consolas" w:cs="Consolas"/>
            <w:color w:val="000000"/>
            <w:sz w:val="19"/>
            <w:szCs w:val="19"/>
            <w:lang w:bidi="ar-SA"/>
          </w:rPr>
          <w:t xml:space="preserve">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sqlString = </w:t>
        </w:r>
        <w:r>
          <w:rPr>
            <w:rFonts w:ascii="Consolas" w:hAnsi="Consolas" w:cs="Consolas"/>
            <w:color w:val="A31515"/>
            <w:sz w:val="19"/>
            <w:szCs w:val="19"/>
            <w:lang w:bidi="ar-SA"/>
          </w:rPr>
          <w:t>"SELECT MaGV\n"</w:t>
        </w:r>
        <w:r>
          <w:rPr>
            <w:rFonts w:ascii="Consolas" w:hAnsi="Consolas" w:cs="Consolas"/>
            <w:color w:val="000000"/>
            <w:sz w:val="19"/>
            <w:szCs w:val="19"/>
            <w:lang w:bidi="ar-SA"/>
          </w:rPr>
          <w:t xml:space="preserve"> +</w:t>
        </w:r>
      </w:ins>
    </w:p>
    <w:p w14:paraId="570E0E04" w14:textId="77777777" w:rsidR="00DD26F6" w:rsidRDefault="00DD26F6" w:rsidP="00DD26F6">
      <w:pPr>
        <w:autoSpaceDE w:val="0"/>
        <w:autoSpaceDN w:val="0"/>
        <w:adjustRightInd w:val="0"/>
        <w:spacing w:after="0" w:line="240" w:lineRule="auto"/>
        <w:rPr>
          <w:ins w:id="1439" w:author="Ta Huong" w:date="2020-07-01T15:10:00Z"/>
          <w:rFonts w:ascii="Consolas" w:hAnsi="Consolas" w:cs="Consolas"/>
          <w:color w:val="000000"/>
          <w:sz w:val="19"/>
          <w:szCs w:val="19"/>
          <w:lang w:bidi="ar-SA"/>
        </w:rPr>
      </w:pPr>
      <w:ins w:id="1440" w:author="Ta Huong" w:date="2020-07-01T15:10:00Z">
        <w:r>
          <w:rPr>
            <w:rFonts w:ascii="Consolas" w:hAnsi="Consolas" w:cs="Consolas"/>
            <w:color w:val="000000"/>
            <w:sz w:val="19"/>
            <w:szCs w:val="19"/>
            <w:lang w:bidi="ar-SA"/>
          </w:rPr>
          <w:t xml:space="preserve">                </w:t>
        </w:r>
        <w:r>
          <w:rPr>
            <w:rFonts w:ascii="Consolas" w:hAnsi="Consolas" w:cs="Consolas"/>
            <w:color w:val="A31515"/>
            <w:sz w:val="19"/>
            <w:szCs w:val="19"/>
            <w:lang w:bidi="ar-SA"/>
          </w:rPr>
          <w:t>"FROM GiangDay\n"</w:t>
        </w:r>
        <w:r>
          <w:rPr>
            <w:rFonts w:ascii="Consolas" w:hAnsi="Consolas" w:cs="Consolas"/>
            <w:color w:val="000000"/>
            <w:sz w:val="19"/>
            <w:szCs w:val="19"/>
            <w:lang w:bidi="ar-SA"/>
          </w:rPr>
          <w:t xml:space="preserve"> +</w:t>
        </w:r>
      </w:ins>
    </w:p>
    <w:p w14:paraId="513C98BA" w14:textId="77777777" w:rsidR="00DD26F6" w:rsidRDefault="00DD26F6" w:rsidP="00DD26F6">
      <w:pPr>
        <w:autoSpaceDE w:val="0"/>
        <w:autoSpaceDN w:val="0"/>
        <w:adjustRightInd w:val="0"/>
        <w:spacing w:after="0" w:line="240" w:lineRule="auto"/>
        <w:rPr>
          <w:ins w:id="1441" w:author="Ta Huong" w:date="2020-07-01T15:10:00Z"/>
          <w:rFonts w:ascii="Consolas" w:hAnsi="Consolas" w:cs="Consolas"/>
          <w:color w:val="000000"/>
          <w:sz w:val="19"/>
          <w:szCs w:val="19"/>
          <w:lang w:bidi="ar-SA"/>
        </w:rPr>
      </w:pPr>
      <w:ins w:id="1442" w:author="Ta Huong" w:date="2020-07-01T15:10:00Z">
        <w:r>
          <w:rPr>
            <w:rFonts w:ascii="Consolas" w:hAnsi="Consolas" w:cs="Consolas"/>
            <w:color w:val="000000"/>
            <w:sz w:val="19"/>
            <w:szCs w:val="19"/>
            <w:lang w:bidi="ar-SA"/>
          </w:rPr>
          <w:t xml:space="preserve">                </w:t>
        </w:r>
        <w:r>
          <w:rPr>
            <w:rFonts w:ascii="Consolas" w:hAnsi="Consolas" w:cs="Consolas"/>
            <w:color w:val="A31515"/>
            <w:sz w:val="19"/>
            <w:szCs w:val="19"/>
            <w:lang w:bidi="ar-SA"/>
          </w:rPr>
          <w:t>"WHERE Lop = '"</w:t>
        </w:r>
        <w:r>
          <w:rPr>
            <w:rFonts w:ascii="Consolas" w:hAnsi="Consolas" w:cs="Consolas"/>
            <w:color w:val="000000"/>
            <w:sz w:val="19"/>
            <w:szCs w:val="19"/>
            <w:lang w:bidi="ar-SA"/>
          </w:rPr>
          <w:t xml:space="preserve"> + lop + </w:t>
        </w:r>
        <w:r>
          <w:rPr>
            <w:rFonts w:ascii="Consolas" w:hAnsi="Consolas" w:cs="Consolas"/>
            <w:color w:val="A31515"/>
            <w:sz w:val="19"/>
            <w:szCs w:val="19"/>
            <w:lang w:bidi="ar-SA"/>
          </w:rPr>
          <w:t>"'"</w:t>
        </w:r>
        <w:r>
          <w:rPr>
            <w:rFonts w:ascii="Consolas" w:hAnsi="Consolas" w:cs="Consolas"/>
            <w:color w:val="000000"/>
            <w:sz w:val="19"/>
            <w:szCs w:val="19"/>
            <w:lang w:bidi="ar-SA"/>
          </w:rPr>
          <w:t>;</w:t>
        </w:r>
      </w:ins>
    </w:p>
    <w:p w14:paraId="1CBBF947" w14:textId="77777777" w:rsidR="00DD26F6" w:rsidRDefault="00DD26F6" w:rsidP="00DD26F6">
      <w:pPr>
        <w:autoSpaceDE w:val="0"/>
        <w:autoSpaceDN w:val="0"/>
        <w:adjustRightInd w:val="0"/>
        <w:spacing w:after="0" w:line="240" w:lineRule="auto"/>
        <w:rPr>
          <w:ins w:id="1443" w:author="Ta Huong" w:date="2020-07-01T15:10:00Z"/>
          <w:rFonts w:ascii="Consolas" w:hAnsi="Consolas" w:cs="Consolas"/>
          <w:color w:val="000000"/>
          <w:sz w:val="19"/>
          <w:szCs w:val="19"/>
          <w:lang w:bidi="ar-SA"/>
        </w:rPr>
      </w:pPr>
      <w:ins w:id="1444" w:author="Ta Huong" w:date="2020-07-01T15:10: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database.myExecuteReader</w:t>
        </w:r>
        <w:proofErr w:type="gramEnd"/>
        <w:r>
          <w:rPr>
            <w:rFonts w:ascii="Consolas" w:hAnsi="Consolas" w:cs="Consolas"/>
            <w:color w:val="000000"/>
            <w:sz w:val="19"/>
            <w:szCs w:val="19"/>
            <w:lang w:bidi="ar-SA"/>
          </w:rPr>
          <w:t xml:space="preserve">(sqlString, CommandType.Text, </w:t>
        </w:r>
        <w:r>
          <w:rPr>
            <w:rFonts w:ascii="Consolas" w:hAnsi="Consolas" w:cs="Consolas"/>
            <w:color w:val="0000FF"/>
            <w:sz w:val="19"/>
            <w:szCs w:val="19"/>
            <w:lang w:bidi="ar-SA"/>
          </w:rPr>
          <w:t>ref</w:t>
        </w:r>
        <w:r>
          <w:rPr>
            <w:rFonts w:ascii="Consolas" w:hAnsi="Consolas" w:cs="Consolas"/>
            <w:color w:val="000000"/>
            <w:sz w:val="19"/>
            <w:szCs w:val="19"/>
            <w:lang w:bidi="ar-SA"/>
          </w:rPr>
          <w:t xml:space="preserve"> giaoViens);</w:t>
        </w:r>
      </w:ins>
    </w:p>
    <w:p w14:paraId="7256ED3C" w14:textId="77777777" w:rsidR="00DD26F6" w:rsidRDefault="00DD26F6" w:rsidP="00DD26F6">
      <w:pPr>
        <w:autoSpaceDE w:val="0"/>
        <w:autoSpaceDN w:val="0"/>
        <w:adjustRightInd w:val="0"/>
        <w:spacing w:after="0" w:line="240" w:lineRule="auto"/>
        <w:rPr>
          <w:ins w:id="1445" w:author="Ta Huong" w:date="2020-07-01T15:10:00Z"/>
          <w:rFonts w:ascii="Consolas" w:hAnsi="Consolas" w:cs="Consolas"/>
          <w:color w:val="000000"/>
          <w:sz w:val="19"/>
          <w:szCs w:val="19"/>
          <w:lang w:bidi="ar-SA"/>
        </w:rPr>
      </w:pPr>
      <w:ins w:id="1446" w:author="Ta Huong" w:date="2020-07-01T15:10:00Z">
        <w:r>
          <w:rPr>
            <w:rFonts w:ascii="Consolas" w:hAnsi="Consolas" w:cs="Consolas"/>
            <w:color w:val="000000"/>
            <w:sz w:val="19"/>
            <w:szCs w:val="19"/>
            <w:lang w:bidi="ar-SA"/>
          </w:rPr>
          <w:t xml:space="preserve">        }</w:t>
        </w:r>
      </w:ins>
    </w:p>
    <w:p w14:paraId="6C590410" w14:textId="77777777" w:rsidR="00DD26F6" w:rsidRDefault="00DD26F6" w:rsidP="00DD26F6">
      <w:pPr>
        <w:tabs>
          <w:tab w:val="left" w:pos="3960"/>
        </w:tabs>
        <w:spacing w:line="360" w:lineRule="auto"/>
        <w:rPr>
          <w:ins w:id="1447" w:author="Ta Huong" w:date="2020-07-01T15:10:00Z"/>
          <w:rFonts w:ascii="Consolas" w:hAnsi="Consolas" w:cs="Consolas"/>
          <w:color w:val="000000"/>
          <w:sz w:val="19"/>
          <w:szCs w:val="19"/>
          <w:lang w:bidi="ar-SA"/>
        </w:rPr>
      </w:pPr>
      <w:ins w:id="1448" w:author="Ta Huong" w:date="2020-07-01T15:10:00Z">
        <w:r w:rsidRPr="00DD26F6">
          <w:rPr>
            <w:rFonts w:ascii="Consolas" w:hAnsi="Consolas" w:cs="Consolas"/>
            <w:color w:val="000000"/>
            <w:sz w:val="19"/>
            <w:szCs w:val="19"/>
            <w:lang w:bidi="ar-SA"/>
            <w:rPrChange w:id="1449" w:author="Ta Huong" w:date="2020-07-01T15:10:00Z">
              <w:rPr>
                <w:lang w:bidi="ar-SA"/>
              </w:rPr>
            </w:rPrChange>
          </w:rPr>
          <w:t xml:space="preserve">    }</w:t>
        </w:r>
      </w:ins>
    </w:p>
    <w:p w14:paraId="41395258" w14:textId="4F18C233" w:rsidR="00DD26F6" w:rsidRPr="00DD26F6" w:rsidRDefault="00DD26F6">
      <w:pPr>
        <w:pStyle w:val="ListParagraph"/>
        <w:numPr>
          <w:ilvl w:val="1"/>
          <w:numId w:val="6"/>
        </w:numPr>
        <w:tabs>
          <w:tab w:val="left" w:pos="3960"/>
        </w:tabs>
        <w:spacing w:line="360" w:lineRule="auto"/>
        <w:outlineLvl w:val="2"/>
        <w:rPr>
          <w:ins w:id="1450" w:author="Ta Huong" w:date="2020-07-01T15:11:00Z"/>
          <w:rFonts w:ascii="Times New Roman" w:hAnsi="Times New Roman" w:cs="Times New Roman"/>
          <w:b/>
          <w:bCs/>
          <w:color w:val="000000"/>
          <w:sz w:val="26"/>
          <w:szCs w:val="26"/>
          <w:lang w:bidi="ar-SA"/>
          <w:rPrChange w:id="1451" w:author="Ta Huong" w:date="2020-07-01T15:11:00Z">
            <w:rPr>
              <w:ins w:id="1452" w:author="Ta Huong" w:date="2020-07-01T15:11:00Z"/>
              <w:lang w:bidi="ar-SA"/>
            </w:rPr>
          </w:rPrChange>
        </w:rPr>
        <w:pPrChange w:id="1453" w:author="Ta Huong" w:date="2020-07-01T15:43:00Z">
          <w:pPr>
            <w:tabs>
              <w:tab w:val="left" w:pos="3960"/>
            </w:tabs>
            <w:spacing w:line="360" w:lineRule="auto"/>
          </w:pPr>
        </w:pPrChange>
      </w:pPr>
      <w:bookmarkStart w:id="1454" w:name="_Toc44510882"/>
      <w:ins w:id="1455" w:author="Ta Huong" w:date="2020-07-01T15:11:00Z">
        <w:r w:rsidRPr="00DD26F6">
          <w:rPr>
            <w:rFonts w:ascii="Times New Roman" w:hAnsi="Times New Roman" w:cs="Times New Roman"/>
            <w:b/>
            <w:bCs/>
            <w:color w:val="000000"/>
            <w:sz w:val="26"/>
            <w:szCs w:val="26"/>
            <w:lang w:bidi="ar-SA"/>
            <w:rPrChange w:id="1456" w:author="Ta Huong" w:date="2020-07-01T15:11:00Z">
              <w:rPr>
                <w:lang w:bidi="ar-SA"/>
              </w:rPr>
            </w:rPrChange>
          </w:rPr>
          <w:t>LINQ to SQL</w:t>
        </w:r>
        <w:bookmarkEnd w:id="1454"/>
      </w:ins>
    </w:p>
    <w:p w14:paraId="3FD483CF" w14:textId="3BCCD943" w:rsidR="00DD26F6" w:rsidRPr="00DD26F6" w:rsidRDefault="00DD26F6">
      <w:pPr>
        <w:pStyle w:val="ListParagraph"/>
        <w:numPr>
          <w:ilvl w:val="2"/>
          <w:numId w:val="6"/>
        </w:numPr>
        <w:tabs>
          <w:tab w:val="left" w:pos="3960"/>
        </w:tabs>
        <w:spacing w:line="360" w:lineRule="auto"/>
        <w:outlineLvl w:val="3"/>
        <w:rPr>
          <w:ins w:id="1457" w:author="Ta Huong" w:date="2020-07-01T15:11:00Z"/>
          <w:rFonts w:ascii="Times New Roman" w:eastAsia="Times New Roman" w:hAnsi="Times New Roman" w:cs="Times New Roman"/>
          <w:b/>
          <w:bCs/>
          <w:sz w:val="26"/>
          <w:szCs w:val="26"/>
          <w:lang w:eastAsia="en-GB"/>
          <w:rPrChange w:id="1458" w:author="Ta Huong" w:date="2020-07-01T15:11:00Z">
            <w:rPr>
              <w:ins w:id="1459" w:author="Ta Huong" w:date="2020-07-01T15:11:00Z"/>
              <w:lang w:eastAsia="en-GB"/>
            </w:rPr>
          </w:rPrChange>
        </w:rPr>
        <w:pPrChange w:id="1460" w:author="Ta Huong" w:date="2020-07-01T15:43:00Z">
          <w:pPr>
            <w:tabs>
              <w:tab w:val="left" w:pos="3960"/>
            </w:tabs>
            <w:spacing w:line="360" w:lineRule="auto"/>
            <w:ind w:left="360"/>
          </w:pPr>
        </w:pPrChange>
      </w:pPr>
      <w:ins w:id="1461" w:author="Ta Huong" w:date="2020-07-01T15:11:00Z">
        <w:r w:rsidRPr="00DD26F6">
          <w:rPr>
            <w:rFonts w:ascii="Times New Roman" w:eastAsia="Times New Roman" w:hAnsi="Times New Roman" w:cs="Times New Roman"/>
            <w:b/>
            <w:bCs/>
            <w:sz w:val="26"/>
            <w:szCs w:val="26"/>
            <w:lang w:eastAsia="en-GB"/>
            <w:rPrChange w:id="1462" w:author="Ta Huong" w:date="2020-07-01T15:11:00Z">
              <w:rPr>
                <w:lang w:eastAsia="en-GB"/>
              </w:rPr>
            </w:rPrChange>
          </w:rPr>
          <w:t>BLGiaoVien.cs</w:t>
        </w:r>
      </w:ins>
    </w:p>
    <w:p w14:paraId="69423FB7" w14:textId="77777777" w:rsidR="00DD26F6" w:rsidRDefault="00DD26F6" w:rsidP="00DD26F6">
      <w:pPr>
        <w:autoSpaceDE w:val="0"/>
        <w:autoSpaceDN w:val="0"/>
        <w:adjustRightInd w:val="0"/>
        <w:spacing w:after="0" w:line="240" w:lineRule="auto"/>
        <w:rPr>
          <w:ins w:id="1463" w:author="Ta Huong" w:date="2020-07-01T15:12:00Z"/>
          <w:rFonts w:ascii="Consolas" w:hAnsi="Consolas" w:cs="Consolas"/>
          <w:color w:val="000000"/>
          <w:sz w:val="19"/>
          <w:szCs w:val="19"/>
          <w:lang w:bidi="ar-SA"/>
        </w:rPr>
      </w:pPr>
      <w:ins w:id="1464"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class</w:t>
        </w:r>
        <w:r>
          <w:rPr>
            <w:rFonts w:ascii="Consolas" w:hAnsi="Consolas" w:cs="Consolas"/>
            <w:color w:val="000000"/>
            <w:sz w:val="19"/>
            <w:szCs w:val="19"/>
            <w:lang w:bidi="ar-SA"/>
          </w:rPr>
          <w:t xml:space="preserve"> </w:t>
        </w:r>
        <w:r>
          <w:rPr>
            <w:rFonts w:ascii="Consolas" w:hAnsi="Consolas" w:cs="Consolas"/>
            <w:color w:val="2B91AF"/>
            <w:sz w:val="19"/>
            <w:szCs w:val="19"/>
            <w:lang w:bidi="ar-SA"/>
          </w:rPr>
          <w:t>BLGiaoVien</w:t>
        </w:r>
      </w:ins>
    </w:p>
    <w:p w14:paraId="2D934ABD" w14:textId="77777777" w:rsidR="00DD26F6" w:rsidRDefault="00DD26F6" w:rsidP="00DD26F6">
      <w:pPr>
        <w:autoSpaceDE w:val="0"/>
        <w:autoSpaceDN w:val="0"/>
        <w:adjustRightInd w:val="0"/>
        <w:spacing w:after="0" w:line="240" w:lineRule="auto"/>
        <w:rPr>
          <w:ins w:id="1465" w:author="Ta Huong" w:date="2020-07-01T15:12:00Z"/>
          <w:rFonts w:ascii="Consolas" w:hAnsi="Consolas" w:cs="Consolas"/>
          <w:color w:val="000000"/>
          <w:sz w:val="19"/>
          <w:szCs w:val="19"/>
          <w:lang w:bidi="ar-SA"/>
        </w:rPr>
      </w:pPr>
      <w:ins w:id="1466" w:author="Ta Huong" w:date="2020-07-01T15:12:00Z">
        <w:r>
          <w:rPr>
            <w:rFonts w:ascii="Consolas" w:hAnsi="Consolas" w:cs="Consolas"/>
            <w:color w:val="000000"/>
            <w:sz w:val="19"/>
            <w:szCs w:val="19"/>
            <w:lang w:bidi="ar-SA"/>
          </w:rPr>
          <w:t xml:space="preserve">    {</w:t>
        </w:r>
      </w:ins>
    </w:p>
    <w:p w14:paraId="06A706C9" w14:textId="77777777" w:rsidR="00DD26F6" w:rsidRDefault="00DD26F6" w:rsidP="00DD26F6">
      <w:pPr>
        <w:autoSpaceDE w:val="0"/>
        <w:autoSpaceDN w:val="0"/>
        <w:adjustRightInd w:val="0"/>
        <w:spacing w:after="0" w:line="240" w:lineRule="auto"/>
        <w:rPr>
          <w:ins w:id="1467" w:author="Ta Huong" w:date="2020-07-01T15:12:00Z"/>
          <w:rFonts w:ascii="Consolas" w:hAnsi="Consolas" w:cs="Consolas"/>
          <w:color w:val="000000"/>
          <w:sz w:val="19"/>
          <w:szCs w:val="19"/>
          <w:lang w:bidi="ar-SA"/>
        </w:rPr>
      </w:pPr>
      <w:ins w:id="1468"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private</w:t>
        </w:r>
        <w:r>
          <w:rPr>
            <w:rFonts w:ascii="Consolas" w:hAnsi="Consolas" w:cs="Consolas"/>
            <w:color w:val="000000"/>
            <w:sz w:val="19"/>
            <w:szCs w:val="19"/>
            <w:lang w:bidi="ar-SA"/>
          </w:rPr>
          <w:t xml:space="preserve"> QuanLyTruongHocDataContext quanLyTruongHoc;</w:t>
        </w:r>
      </w:ins>
    </w:p>
    <w:p w14:paraId="50BC037E" w14:textId="77777777" w:rsidR="00DD26F6" w:rsidRDefault="00DD26F6" w:rsidP="00DD26F6">
      <w:pPr>
        <w:autoSpaceDE w:val="0"/>
        <w:autoSpaceDN w:val="0"/>
        <w:adjustRightInd w:val="0"/>
        <w:spacing w:after="0" w:line="240" w:lineRule="auto"/>
        <w:rPr>
          <w:ins w:id="1469" w:author="Ta Huong" w:date="2020-07-01T15:12:00Z"/>
          <w:rFonts w:ascii="Consolas" w:hAnsi="Consolas" w:cs="Consolas"/>
          <w:color w:val="000000"/>
          <w:sz w:val="19"/>
          <w:szCs w:val="19"/>
          <w:lang w:bidi="ar-SA"/>
        </w:rPr>
      </w:pPr>
      <w:ins w:id="1470"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private</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canExecute;        </w:t>
        </w:r>
      </w:ins>
    </w:p>
    <w:p w14:paraId="57DED4A2" w14:textId="77777777" w:rsidR="00DD26F6" w:rsidRDefault="00DD26F6" w:rsidP="00DD26F6">
      <w:pPr>
        <w:autoSpaceDE w:val="0"/>
        <w:autoSpaceDN w:val="0"/>
        <w:adjustRightInd w:val="0"/>
        <w:spacing w:after="0" w:line="240" w:lineRule="auto"/>
        <w:rPr>
          <w:ins w:id="1471" w:author="Ta Huong" w:date="2020-07-01T15:12:00Z"/>
          <w:rFonts w:ascii="Consolas" w:hAnsi="Consolas" w:cs="Consolas"/>
          <w:color w:val="000000"/>
          <w:sz w:val="19"/>
          <w:szCs w:val="19"/>
          <w:lang w:bidi="ar-SA"/>
        </w:rPr>
      </w:pPr>
    </w:p>
    <w:p w14:paraId="1A903F38" w14:textId="77777777" w:rsidR="00DD26F6" w:rsidRDefault="00DD26F6" w:rsidP="00DD26F6">
      <w:pPr>
        <w:autoSpaceDE w:val="0"/>
        <w:autoSpaceDN w:val="0"/>
        <w:adjustRightInd w:val="0"/>
        <w:spacing w:after="0" w:line="240" w:lineRule="auto"/>
        <w:rPr>
          <w:ins w:id="1472" w:author="Ta Huong" w:date="2020-07-01T15:12:00Z"/>
          <w:rFonts w:ascii="Consolas" w:hAnsi="Consolas" w:cs="Consolas"/>
          <w:color w:val="000000"/>
          <w:sz w:val="19"/>
          <w:szCs w:val="19"/>
          <w:lang w:bidi="ar-SA"/>
        </w:rPr>
      </w:pPr>
      <w:ins w:id="1473"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proofErr w:type="gramStart"/>
        <w:r>
          <w:rPr>
            <w:rFonts w:ascii="Consolas" w:hAnsi="Consolas" w:cs="Consolas"/>
            <w:color w:val="2B91AF"/>
            <w:sz w:val="19"/>
            <w:szCs w:val="19"/>
            <w:lang w:bidi="ar-SA"/>
          </w:rPr>
          <w:t>BLGiaoVien</w:t>
        </w:r>
        <w:r>
          <w:rPr>
            <w:rFonts w:ascii="Consolas" w:hAnsi="Consolas" w:cs="Consolas"/>
            <w:color w:val="000000"/>
            <w:sz w:val="19"/>
            <w:szCs w:val="19"/>
            <w:lang w:bidi="ar-SA"/>
          </w:rPr>
          <w:t>(</w:t>
        </w:r>
        <w:proofErr w:type="gramEnd"/>
        <w:r>
          <w:rPr>
            <w:rFonts w:ascii="Consolas" w:hAnsi="Consolas" w:cs="Consolas"/>
            <w:color w:val="000000"/>
            <w:sz w:val="19"/>
            <w:szCs w:val="19"/>
            <w:lang w:bidi="ar-SA"/>
          </w:rPr>
          <w:t>)</w:t>
        </w:r>
      </w:ins>
    </w:p>
    <w:p w14:paraId="2AD5FE31" w14:textId="77777777" w:rsidR="00DD26F6" w:rsidRDefault="00DD26F6" w:rsidP="00DD26F6">
      <w:pPr>
        <w:autoSpaceDE w:val="0"/>
        <w:autoSpaceDN w:val="0"/>
        <w:adjustRightInd w:val="0"/>
        <w:spacing w:after="0" w:line="240" w:lineRule="auto"/>
        <w:rPr>
          <w:ins w:id="1474" w:author="Ta Huong" w:date="2020-07-01T15:12:00Z"/>
          <w:rFonts w:ascii="Consolas" w:hAnsi="Consolas" w:cs="Consolas"/>
          <w:color w:val="000000"/>
          <w:sz w:val="19"/>
          <w:szCs w:val="19"/>
          <w:lang w:bidi="ar-SA"/>
        </w:rPr>
      </w:pPr>
      <w:ins w:id="1475" w:author="Ta Huong" w:date="2020-07-01T15:12:00Z">
        <w:r>
          <w:rPr>
            <w:rFonts w:ascii="Consolas" w:hAnsi="Consolas" w:cs="Consolas"/>
            <w:color w:val="000000"/>
            <w:sz w:val="19"/>
            <w:szCs w:val="19"/>
            <w:lang w:bidi="ar-SA"/>
          </w:rPr>
          <w:t xml:space="preserve">        {</w:t>
        </w:r>
      </w:ins>
    </w:p>
    <w:p w14:paraId="6E857624" w14:textId="77777777" w:rsidR="00DD26F6" w:rsidRDefault="00DD26F6" w:rsidP="00DD26F6">
      <w:pPr>
        <w:autoSpaceDE w:val="0"/>
        <w:autoSpaceDN w:val="0"/>
        <w:adjustRightInd w:val="0"/>
        <w:spacing w:after="0" w:line="240" w:lineRule="auto"/>
        <w:rPr>
          <w:ins w:id="1476" w:author="Ta Huong" w:date="2020-07-01T15:12:00Z"/>
          <w:rFonts w:ascii="Consolas" w:hAnsi="Consolas" w:cs="Consolas"/>
          <w:color w:val="000000"/>
          <w:sz w:val="19"/>
          <w:szCs w:val="19"/>
          <w:lang w:bidi="ar-SA"/>
        </w:rPr>
      </w:pPr>
      <w:ins w:id="1477" w:author="Ta Huong" w:date="2020-07-01T15:12:00Z">
        <w:r>
          <w:rPr>
            <w:rFonts w:ascii="Consolas" w:hAnsi="Consolas" w:cs="Consolas"/>
            <w:color w:val="000000"/>
            <w:sz w:val="19"/>
            <w:szCs w:val="19"/>
            <w:lang w:bidi="ar-SA"/>
          </w:rPr>
          <w:t xml:space="preserve">            quanLyTruongHoc =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QuanLyTruongHocDataContext(</w:t>
        </w:r>
        <w:proofErr w:type="gramEnd"/>
        <w:r>
          <w:rPr>
            <w:rFonts w:ascii="Consolas" w:hAnsi="Consolas" w:cs="Consolas"/>
            <w:color w:val="000000"/>
            <w:sz w:val="19"/>
            <w:szCs w:val="19"/>
            <w:lang w:bidi="ar-SA"/>
          </w:rPr>
          <w:t>);</w:t>
        </w:r>
      </w:ins>
    </w:p>
    <w:p w14:paraId="111222D7" w14:textId="77777777" w:rsidR="00DD26F6" w:rsidRDefault="00DD26F6" w:rsidP="00DD26F6">
      <w:pPr>
        <w:autoSpaceDE w:val="0"/>
        <w:autoSpaceDN w:val="0"/>
        <w:adjustRightInd w:val="0"/>
        <w:spacing w:after="0" w:line="240" w:lineRule="auto"/>
        <w:rPr>
          <w:ins w:id="1478" w:author="Ta Huong" w:date="2020-07-01T15:12:00Z"/>
          <w:rFonts w:ascii="Consolas" w:hAnsi="Consolas" w:cs="Consolas"/>
          <w:color w:val="000000"/>
          <w:sz w:val="19"/>
          <w:szCs w:val="19"/>
          <w:lang w:bidi="ar-SA"/>
        </w:rPr>
      </w:pPr>
      <w:ins w:id="1479" w:author="Ta Huong" w:date="2020-07-01T15:12:00Z">
        <w:r>
          <w:rPr>
            <w:rFonts w:ascii="Consolas" w:hAnsi="Consolas" w:cs="Consolas"/>
            <w:color w:val="000000"/>
            <w:sz w:val="19"/>
            <w:szCs w:val="19"/>
            <w:lang w:bidi="ar-SA"/>
          </w:rPr>
          <w:t xml:space="preserve">        }</w:t>
        </w:r>
      </w:ins>
    </w:p>
    <w:p w14:paraId="7FCF4AF9" w14:textId="77777777" w:rsidR="00DD26F6" w:rsidRDefault="00DD26F6" w:rsidP="00DD26F6">
      <w:pPr>
        <w:autoSpaceDE w:val="0"/>
        <w:autoSpaceDN w:val="0"/>
        <w:adjustRightInd w:val="0"/>
        <w:spacing w:after="0" w:line="240" w:lineRule="auto"/>
        <w:rPr>
          <w:ins w:id="1480" w:author="Ta Huong" w:date="2020-07-01T15:12:00Z"/>
          <w:rFonts w:ascii="Consolas" w:hAnsi="Consolas" w:cs="Consolas"/>
          <w:color w:val="000000"/>
          <w:sz w:val="19"/>
          <w:szCs w:val="19"/>
          <w:lang w:bidi="ar-SA"/>
        </w:rPr>
      </w:pPr>
    </w:p>
    <w:p w14:paraId="4E7C2D7D" w14:textId="77777777" w:rsidR="00DD26F6" w:rsidRDefault="00DD26F6" w:rsidP="00DD26F6">
      <w:pPr>
        <w:autoSpaceDE w:val="0"/>
        <w:autoSpaceDN w:val="0"/>
        <w:adjustRightInd w:val="0"/>
        <w:spacing w:after="0" w:line="240" w:lineRule="auto"/>
        <w:rPr>
          <w:ins w:id="1481" w:author="Ta Huong" w:date="2020-07-01T15:12:00Z"/>
          <w:rFonts w:ascii="Consolas" w:hAnsi="Consolas" w:cs="Consolas"/>
          <w:color w:val="000000"/>
          <w:sz w:val="19"/>
          <w:szCs w:val="19"/>
          <w:lang w:bidi="ar-SA"/>
        </w:rPr>
      </w:pPr>
      <w:ins w:id="1482"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layGiaoVien(</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maGiaoVien,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matKhau, </w:t>
        </w:r>
        <w:r>
          <w:rPr>
            <w:rFonts w:ascii="Consolas" w:hAnsi="Consolas" w:cs="Consolas"/>
            <w:color w:val="0000FF"/>
            <w:sz w:val="19"/>
            <w:szCs w:val="19"/>
            <w:lang w:bidi="ar-SA"/>
          </w:rPr>
          <w:t>out</w:t>
        </w:r>
        <w:r>
          <w:rPr>
            <w:rFonts w:ascii="Consolas" w:hAnsi="Consolas" w:cs="Consolas"/>
            <w:color w:val="000000"/>
            <w:sz w:val="19"/>
            <w:szCs w:val="19"/>
            <w:lang w:bidi="ar-SA"/>
          </w:rPr>
          <w:t xml:space="preserve"> </w:t>
        </w:r>
        <w:r>
          <w:rPr>
            <w:rFonts w:ascii="Consolas" w:hAnsi="Consolas" w:cs="Consolas"/>
            <w:color w:val="0000FF"/>
            <w:sz w:val="19"/>
            <w:szCs w:val="19"/>
            <w:lang w:bidi="ar-SA"/>
          </w:rPr>
          <w:t>int</w:t>
        </w:r>
        <w:r>
          <w:rPr>
            <w:rFonts w:ascii="Consolas" w:hAnsi="Consolas" w:cs="Consolas"/>
            <w:color w:val="000000"/>
            <w:sz w:val="19"/>
            <w:szCs w:val="19"/>
            <w:lang w:bidi="ar-SA"/>
          </w:rPr>
          <w:t xml:space="preserve"> n)</w:t>
        </w:r>
      </w:ins>
    </w:p>
    <w:p w14:paraId="0CE9F825" w14:textId="77777777" w:rsidR="00DD26F6" w:rsidRDefault="00DD26F6" w:rsidP="00DD26F6">
      <w:pPr>
        <w:autoSpaceDE w:val="0"/>
        <w:autoSpaceDN w:val="0"/>
        <w:adjustRightInd w:val="0"/>
        <w:spacing w:after="0" w:line="240" w:lineRule="auto"/>
        <w:rPr>
          <w:ins w:id="1483" w:author="Ta Huong" w:date="2020-07-01T15:12:00Z"/>
          <w:rFonts w:ascii="Consolas" w:hAnsi="Consolas" w:cs="Consolas"/>
          <w:color w:val="000000"/>
          <w:sz w:val="19"/>
          <w:szCs w:val="19"/>
          <w:lang w:bidi="ar-SA"/>
        </w:rPr>
      </w:pPr>
      <w:ins w:id="1484" w:author="Ta Huong" w:date="2020-07-01T15:12:00Z">
        <w:r>
          <w:rPr>
            <w:rFonts w:ascii="Consolas" w:hAnsi="Consolas" w:cs="Consolas"/>
            <w:color w:val="000000"/>
            <w:sz w:val="19"/>
            <w:szCs w:val="19"/>
            <w:lang w:bidi="ar-SA"/>
          </w:rPr>
          <w:t xml:space="preserve">        {            </w:t>
        </w:r>
      </w:ins>
    </w:p>
    <w:p w14:paraId="06E14DDB" w14:textId="77777777" w:rsidR="00DD26F6" w:rsidRDefault="00DD26F6" w:rsidP="00DD26F6">
      <w:pPr>
        <w:autoSpaceDE w:val="0"/>
        <w:autoSpaceDN w:val="0"/>
        <w:adjustRightInd w:val="0"/>
        <w:spacing w:after="0" w:line="240" w:lineRule="auto"/>
        <w:rPr>
          <w:ins w:id="1485" w:author="Ta Huong" w:date="2020-07-01T15:12:00Z"/>
          <w:rFonts w:ascii="Consolas" w:hAnsi="Consolas" w:cs="Consolas"/>
          <w:color w:val="000000"/>
          <w:sz w:val="19"/>
          <w:szCs w:val="19"/>
          <w:lang w:bidi="ar-SA"/>
        </w:rPr>
      </w:pPr>
      <w:ins w:id="1486"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try</w:t>
        </w:r>
      </w:ins>
    </w:p>
    <w:p w14:paraId="0C7476B2" w14:textId="77777777" w:rsidR="00DD26F6" w:rsidRDefault="00DD26F6" w:rsidP="00DD26F6">
      <w:pPr>
        <w:autoSpaceDE w:val="0"/>
        <w:autoSpaceDN w:val="0"/>
        <w:adjustRightInd w:val="0"/>
        <w:spacing w:after="0" w:line="240" w:lineRule="auto"/>
        <w:rPr>
          <w:ins w:id="1487" w:author="Ta Huong" w:date="2020-07-01T15:12:00Z"/>
          <w:rFonts w:ascii="Consolas" w:hAnsi="Consolas" w:cs="Consolas"/>
          <w:color w:val="000000"/>
          <w:sz w:val="19"/>
          <w:szCs w:val="19"/>
          <w:lang w:bidi="ar-SA"/>
        </w:rPr>
      </w:pPr>
      <w:ins w:id="1488" w:author="Ta Huong" w:date="2020-07-01T15:12:00Z">
        <w:r>
          <w:rPr>
            <w:rFonts w:ascii="Consolas" w:hAnsi="Consolas" w:cs="Consolas"/>
            <w:color w:val="000000"/>
            <w:sz w:val="19"/>
            <w:szCs w:val="19"/>
            <w:lang w:bidi="ar-SA"/>
          </w:rPr>
          <w:t xml:space="preserve">            {                </w:t>
        </w:r>
      </w:ins>
    </w:p>
    <w:p w14:paraId="6AFA3D9D" w14:textId="77777777" w:rsidR="00DD26F6" w:rsidRDefault="00DD26F6" w:rsidP="00DD26F6">
      <w:pPr>
        <w:autoSpaceDE w:val="0"/>
        <w:autoSpaceDN w:val="0"/>
        <w:adjustRightInd w:val="0"/>
        <w:spacing w:after="0" w:line="240" w:lineRule="auto"/>
        <w:rPr>
          <w:ins w:id="1489" w:author="Ta Huong" w:date="2020-07-01T15:12:00Z"/>
          <w:rFonts w:ascii="Consolas" w:hAnsi="Consolas" w:cs="Consolas"/>
          <w:color w:val="000000"/>
          <w:sz w:val="19"/>
          <w:szCs w:val="19"/>
          <w:lang w:bidi="ar-SA"/>
        </w:rPr>
      </w:pPr>
      <w:ins w:id="1490"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var</w:t>
        </w:r>
        <w:r>
          <w:rPr>
            <w:rFonts w:ascii="Consolas" w:hAnsi="Consolas" w:cs="Consolas"/>
            <w:color w:val="000000"/>
            <w:sz w:val="19"/>
            <w:szCs w:val="19"/>
            <w:lang w:bidi="ar-SA"/>
          </w:rPr>
          <w:t xml:space="preserve"> query = (</w:t>
        </w:r>
        <w:r>
          <w:rPr>
            <w:rFonts w:ascii="Consolas" w:hAnsi="Consolas" w:cs="Consolas"/>
            <w:color w:val="0000FF"/>
            <w:sz w:val="19"/>
            <w:szCs w:val="19"/>
            <w:lang w:bidi="ar-SA"/>
          </w:rPr>
          <w:t>from</w:t>
        </w:r>
        <w:r>
          <w:rPr>
            <w:rFonts w:ascii="Consolas" w:hAnsi="Consolas" w:cs="Consolas"/>
            <w:color w:val="000000"/>
            <w:sz w:val="19"/>
            <w:szCs w:val="19"/>
            <w:lang w:bidi="ar-SA"/>
          </w:rPr>
          <w:t xml:space="preserve"> giaoVien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quanLyTruongHoc.DangNhaps</w:t>
        </w:r>
      </w:ins>
    </w:p>
    <w:p w14:paraId="1D1A9DA8" w14:textId="77777777" w:rsidR="00DD26F6" w:rsidRDefault="00DD26F6" w:rsidP="00DD26F6">
      <w:pPr>
        <w:autoSpaceDE w:val="0"/>
        <w:autoSpaceDN w:val="0"/>
        <w:adjustRightInd w:val="0"/>
        <w:spacing w:after="0" w:line="240" w:lineRule="auto"/>
        <w:rPr>
          <w:ins w:id="1491" w:author="Ta Huong" w:date="2020-07-01T15:12:00Z"/>
          <w:rFonts w:ascii="Consolas" w:hAnsi="Consolas" w:cs="Consolas"/>
          <w:color w:val="000000"/>
          <w:sz w:val="19"/>
          <w:szCs w:val="19"/>
          <w:lang w:bidi="ar-SA"/>
        </w:rPr>
      </w:pPr>
      <w:ins w:id="1492"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where</w:t>
        </w:r>
        <w:r>
          <w:rPr>
            <w:rFonts w:ascii="Consolas" w:hAnsi="Consolas" w:cs="Consolas"/>
            <w:color w:val="000000"/>
            <w:sz w:val="19"/>
            <w:szCs w:val="19"/>
            <w:lang w:bidi="ar-SA"/>
          </w:rPr>
          <w:t xml:space="preserve"> giaoVien.MaGV == maGiaoVien &amp;&amp; giaoVien.MatKhau == matKhau</w:t>
        </w:r>
      </w:ins>
    </w:p>
    <w:p w14:paraId="211F05FB" w14:textId="77777777" w:rsidR="00DD26F6" w:rsidRDefault="00DD26F6" w:rsidP="00DD26F6">
      <w:pPr>
        <w:autoSpaceDE w:val="0"/>
        <w:autoSpaceDN w:val="0"/>
        <w:adjustRightInd w:val="0"/>
        <w:spacing w:after="0" w:line="240" w:lineRule="auto"/>
        <w:rPr>
          <w:ins w:id="1493" w:author="Ta Huong" w:date="2020-07-01T15:12:00Z"/>
          <w:rFonts w:ascii="Consolas" w:hAnsi="Consolas" w:cs="Consolas"/>
          <w:color w:val="000000"/>
          <w:sz w:val="19"/>
          <w:szCs w:val="19"/>
          <w:lang w:bidi="ar-SA"/>
        </w:rPr>
      </w:pPr>
      <w:ins w:id="1494"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select</w:t>
        </w:r>
        <w:r>
          <w:rPr>
            <w:rFonts w:ascii="Consolas" w:hAnsi="Consolas" w:cs="Consolas"/>
            <w:color w:val="000000"/>
            <w:sz w:val="19"/>
            <w:szCs w:val="19"/>
            <w:lang w:bidi="ar-SA"/>
          </w:rPr>
          <w:t xml:space="preserve"> giaoVien</w:t>
        </w:r>
        <w:proofErr w:type="gramStart"/>
        <w:r>
          <w:rPr>
            <w:rFonts w:ascii="Consolas" w:hAnsi="Consolas" w:cs="Consolas"/>
            <w:color w:val="000000"/>
            <w:sz w:val="19"/>
            <w:szCs w:val="19"/>
            <w:lang w:bidi="ar-SA"/>
          </w:rPr>
          <w:t>).SingleOrDefault</w:t>
        </w:r>
        <w:proofErr w:type="gramEnd"/>
        <w:r>
          <w:rPr>
            <w:rFonts w:ascii="Consolas" w:hAnsi="Consolas" w:cs="Consolas"/>
            <w:color w:val="000000"/>
            <w:sz w:val="19"/>
            <w:szCs w:val="19"/>
            <w:lang w:bidi="ar-SA"/>
          </w:rPr>
          <w:t>();</w:t>
        </w:r>
      </w:ins>
    </w:p>
    <w:p w14:paraId="3E3540C1" w14:textId="77777777" w:rsidR="00DD26F6" w:rsidRDefault="00DD26F6" w:rsidP="00DD26F6">
      <w:pPr>
        <w:autoSpaceDE w:val="0"/>
        <w:autoSpaceDN w:val="0"/>
        <w:adjustRightInd w:val="0"/>
        <w:spacing w:after="0" w:line="240" w:lineRule="auto"/>
        <w:rPr>
          <w:ins w:id="1495" w:author="Ta Huong" w:date="2020-07-01T15:12:00Z"/>
          <w:rFonts w:ascii="Consolas" w:hAnsi="Consolas" w:cs="Consolas"/>
          <w:color w:val="000000"/>
          <w:sz w:val="19"/>
          <w:szCs w:val="19"/>
          <w:lang w:bidi="ar-SA"/>
        </w:rPr>
      </w:pPr>
    </w:p>
    <w:p w14:paraId="1C020C66" w14:textId="77777777" w:rsidR="00DD26F6" w:rsidRDefault="00DD26F6" w:rsidP="00DD26F6">
      <w:pPr>
        <w:autoSpaceDE w:val="0"/>
        <w:autoSpaceDN w:val="0"/>
        <w:adjustRightInd w:val="0"/>
        <w:spacing w:after="0" w:line="240" w:lineRule="auto"/>
        <w:rPr>
          <w:ins w:id="1496" w:author="Ta Huong" w:date="2020-07-01T15:12:00Z"/>
          <w:rFonts w:ascii="Consolas" w:hAnsi="Consolas" w:cs="Consolas"/>
          <w:color w:val="000000"/>
          <w:sz w:val="19"/>
          <w:szCs w:val="19"/>
          <w:lang w:bidi="ar-SA"/>
        </w:rPr>
      </w:pPr>
      <w:ins w:id="1497"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if</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query !</w:t>
        </w:r>
        <w:proofErr w:type="gramEnd"/>
        <w:r>
          <w:rPr>
            <w:rFonts w:ascii="Consolas" w:hAnsi="Consolas" w:cs="Consolas"/>
            <w:color w:val="000000"/>
            <w:sz w:val="19"/>
            <w:szCs w:val="19"/>
            <w:lang w:bidi="ar-SA"/>
          </w:rPr>
          <w:t xml:space="preserve">= </w:t>
        </w:r>
        <w:r>
          <w:rPr>
            <w:rFonts w:ascii="Consolas" w:hAnsi="Consolas" w:cs="Consolas"/>
            <w:color w:val="0000FF"/>
            <w:sz w:val="19"/>
            <w:szCs w:val="19"/>
            <w:lang w:bidi="ar-SA"/>
          </w:rPr>
          <w:t>null</w:t>
        </w:r>
        <w:r>
          <w:rPr>
            <w:rFonts w:ascii="Consolas" w:hAnsi="Consolas" w:cs="Consolas"/>
            <w:color w:val="000000"/>
            <w:sz w:val="19"/>
            <w:szCs w:val="19"/>
            <w:lang w:bidi="ar-SA"/>
          </w:rPr>
          <w:t>)</w:t>
        </w:r>
      </w:ins>
    </w:p>
    <w:p w14:paraId="15A26831" w14:textId="77777777" w:rsidR="00DD26F6" w:rsidRDefault="00DD26F6" w:rsidP="00DD26F6">
      <w:pPr>
        <w:autoSpaceDE w:val="0"/>
        <w:autoSpaceDN w:val="0"/>
        <w:adjustRightInd w:val="0"/>
        <w:spacing w:after="0" w:line="240" w:lineRule="auto"/>
        <w:rPr>
          <w:ins w:id="1498" w:author="Ta Huong" w:date="2020-07-01T15:12:00Z"/>
          <w:rFonts w:ascii="Consolas" w:hAnsi="Consolas" w:cs="Consolas"/>
          <w:color w:val="000000"/>
          <w:sz w:val="19"/>
          <w:szCs w:val="19"/>
          <w:lang w:bidi="ar-SA"/>
        </w:rPr>
      </w:pPr>
      <w:ins w:id="1499" w:author="Ta Huong" w:date="2020-07-01T15:12:00Z">
        <w:r>
          <w:rPr>
            <w:rFonts w:ascii="Consolas" w:hAnsi="Consolas" w:cs="Consolas"/>
            <w:color w:val="000000"/>
            <w:sz w:val="19"/>
            <w:szCs w:val="19"/>
            <w:lang w:bidi="ar-SA"/>
          </w:rPr>
          <w:t xml:space="preserve">                {</w:t>
        </w:r>
      </w:ins>
    </w:p>
    <w:p w14:paraId="1283F00D" w14:textId="77777777" w:rsidR="00DD26F6" w:rsidRDefault="00DD26F6" w:rsidP="00DD26F6">
      <w:pPr>
        <w:autoSpaceDE w:val="0"/>
        <w:autoSpaceDN w:val="0"/>
        <w:adjustRightInd w:val="0"/>
        <w:spacing w:after="0" w:line="240" w:lineRule="auto"/>
        <w:rPr>
          <w:ins w:id="1500" w:author="Ta Huong" w:date="2020-07-01T15:12:00Z"/>
          <w:rFonts w:ascii="Consolas" w:hAnsi="Consolas" w:cs="Consolas"/>
          <w:color w:val="000000"/>
          <w:sz w:val="19"/>
          <w:szCs w:val="19"/>
          <w:lang w:bidi="ar-SA"/>
        </w:rPr>
      </w:pPr>
      <w:ins w:id="1501" w:author="Ta Huong" w:date="2020-07-01T15:12:00Z">
        <w:r>
          <w:rPr>
            <w:rFonts w:ascii="Consolas" w:hAnsi="Consolas" w:cs="Consolas"/>
            <w:color w:val="000000"/>
            <w:sz w:val="19"/>
            <w:szCs w:val="19"/>
            <w:lang w:bidi="ar-SA"/>
          </w:rPr>
          <w:t xml:space="preserve">                    n = 1;</w:t>
        </w:r>
      </w:ins>
    </w:p>
    <w:p w14:paraId="6A9CEACD" w14:textId="77777777" w:rsidR="00DD26F6" w:rsidRDefault="00DD26F6" w:rsidP="00DD26F6">
      <w:pPr>
        <w:autoSpaceDE w:val="0"/>
        <w:autoSpaceDN w:val="0"/>
        <w:adjustRightInd w:val="0"/>
        <w:spacing w:after="0" w:line="240" w:lineRule="auto"/>
        <w:rPr>
          <w:ins w:id="1502" w:author="Ta Huong" w:date="2020-07-01T15:12:00Z"/>
          <w:rFonts w:ascii="Consolas" w:hAnsi="Consolas" w:cs="Consolas"/>
          <w:color w:val="000000"/>
          <w:sz w:val="19"/>
          <w:szCs w:val="19"/>
          <w:lang w:bidi="ar-SA"/>
        </w:rPr>
      </w:pPr>
      <w:ins w:id="1503" w:author="Ta Huong" w:date="2020-07-01T15:12:00Z">
        <w:r>
          <w:rPr>
            <w:rFonts w:ascii="Consolas" w:hAnsi="Consolas" w:cs="Consolas"/>
            <w:color w:val="000000"/>
            <w:sz w:val="19"/>
            <w:szCs w:val="19"/>
            <w:lang w:bidi="ar-SA"/>
          </w:rPr>
          <w:t xml:space="preserve">                }</w:t>
        </w:r>
      </w:ins>
    </w:p>
    <w:p w14:paraId="20E8B0A3" w14:textId="77777777" w:rsidR="00DD26F6" w:rsidRDefault="00DD26F6" w:rsidP="00DD26F6">
      <w:pPr>
        <w:autoSpaceDE w:val="0"/>
        <w:autoSpaceDN w:val="0"/>
        <w:adjustRightInd w:val="0"/>
        <w:spacing w:after="0" w:line="240" w:lineRule="auto"/>
        <w:rPr>
          <w:ins w:id="1504" w:author="Ta Huong" w:date="2020-07-01T15:12:00Z"/>
          <w:rFonts w:ascii="Consolas" w:hAnsi="Consolas" w:cs="Consolas"/>
          <w:color w:val="000000"/>
          <w:sz w:val="19"/>
          <w:szCs w:val="19"/>
          <w:lang w:bidi="ar-SA"/>
        </w:rPr>
      </w:pPr>
      <w:ins w:id="1505"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else</w:t>
        </w:r>
      </w:ins>
    </w:p>
    <w:p w14:paraId="19CD21DA" w14:textId="77777777" w:rsidR="00DD26F6" w:rsidRDefault="00DD26F6" w:rsidP="00DD26F6">
      <w:pPr>
        <w:autoSpaceDE w:val="0"/>
        <w:autoSpaceDN w:val="0"/>
        <w:adjustRightInd w:val="0"/>
        <w:spacing w:after="0" w:line="240" w:lineRule="auto"/>
        <w:rPr>
          <w:ins w:id="1506" w:author="Ta Huong" w:date="2020-07-01T15:12:00Z"/>
          <w:rFonts w:ascii="Consolas" w:hAnsi="Consolas" w:cs="Consolas"/>
          <w:color w:val="000000"/>
          <w:sz w:val="19"/>
          <w:szCs w:val="19"/>
          <w:lang w:bidi="ar-SA"/>
        </w:rPr>
      </w:pPr>
      <w:ins w:id="1507" w:author="Ta Huong" w:date="2020-07-01T15:12:00Z">
        <w:r>
          <w:rPr>
            <w:rFonts w:ascii="Consolas" w:hAnsi="Consolas" w:cs="Consolas"/>
            <w:color w:val="000000"/>
            <w:sz w:val="19"/>
            <w:szCs w:val="19"/>
            <w:lang w:bidi="ar-SA"/>
          </w:rPr>
          <w:t xml:space="preserve">                {</w:t>
        </w:r>
      </w:ins>
    </w:p>
    <w:p w14:paraId="6D986A5B" w14:textId="77777777" w:rsidR="00DD26F6" w:rsidRDefault="00DD26F6" w:rsidP="00DD26F6">
      <w:pPr>
        <w:autoSpaceDE w:val="0"/>
        <w:autoSpaceDN w:val="0"/>
        <w:adjustRightInd w:val="0"/>
        <w:spacing w:after="0" w:line="240" w:lineRule="auto"/>
        <w:rPr>
          <w:ins w:id="1508" w:author="Ta Huong" w:date="2020-07-01T15:12:00Z"/>
          <w:rFonts w:ascii="Consolas" w:hAnsi="Consolas" w:cs="Consolas"/>
          <w:color w:val="000000"/>
          <w:sz w:val="19"/>
          <w:szCs w:val="19"/>
          <w:lang w:bidi="ar-SA"/>
        </w:rPr>
      </w:pPr>
      <w:ins w:id="1509" w:author="Ta Huong" w:date="2020-07-01T15:12:00Z">
        <w:r>
          <w:rPr>
            <w:rFonts w:ascii="Consolas" w:hAnsi="Consolas" w:cs="Consolas"/>
            <w:color w:val="000000"/>
            <w:sz w:val="19"/>
            <w:szCs w:val="19"/>
            <w:lang w:bidi="ar-SA"/>
          </w:rPr>
          <w:t xml:space="preserve">                    n = 0;</w:t>
        </w:r>
      </w:ins>
    </w:p>
    <w:p w14:paraId="0B350DD0" w14:textId="77777777" w:rsidR="00DD26F6" w:rsidRDefault="00DD26F6" w:rsidP="00DD26F6">
      <w:pPr>
        <w:autoSpaceDE w:val="0"/>
        <w:autoSpaceDN w:val="0"/>
        <w:adjustRightInd w:val="0"/>
        <w:spacing w:after="0" w:line="240" w:lineRule="auto"/>
        <w:rPr>
          <w:ins w:id="1510" w:author="Ta Huong" w:date="2020-07-01T15:12:00Z"/>
          <w:rFonts w:ascii="Consolas" w:hAnsi="Consolas" w:cs="Consolas"/>
          <w:color w:val="000000"/>
          <w:sz w:val="19"/>
          <w:szCs w:val="19"/>
          <w:lang w:bidi="ar-SA"/>
        </w:rPr>
      </w:pPr>
      <w:ins w:id="1511" w:author="Ta Huong" w:date="2020-07-01T15:12:00Z">
        <w:r>
          <w:rPr>
            <w:rFonts w:ascii="Consolas" w:hAnsi="Consolas" w:cs="Consolas"/>
            <w:color w:val="000000"/>
            <w:sz w:val="19"/>
            <w:szCs w:val="19"/>
            <w:lang w:bidi="ar-SA"/>
          </w:rPr>
          <w:t xml:space="preserve">                }</w:t>
        </w:r>
      </w:ins>
    </w:p>
    <w:p w14:paraId="0D5F95A5" w14:textId="77777777" w:rsidR="00DD26F6" w:rsidRDefault="00DD26F6" w:rsidP="00DD26F6">
      <w:pPr>
        <w:autoSpaceDE w:val="0"/>
        <w:autoSpaceDN w:val="0"/>
        <w:adjustRightInd w:val="0"/>
        <w:spacing w:after="0" w:line="240" w:lineRule="auto"/>
        <w:rPr>
          <w:ins w:id="1512" w:author="Ta Huong" w:date="2020-07-01T15:12:00Z"/>
          <w:rFonts w:ascii="Consolas" w:hAnsi="Consolas" w:cs="Consolas"/>
          <w:color w:val="000000"/>
          <w:sz w:val="19"/>
          <w:szCs w:val="19"/>
          <w:lang w:bidi="ar-SA"/>
        </w:rPr>
      </w:pPr>
    </w:p>
    <w:p w14:paraId="26FC8D72" w14:textId="77777777" w:rsidR="00DD26F6" w:rsidRDefault="00DD26F6" w:rsidP="00DD26F6">
      <w:pPr>
        <w:autoSpaceDE w:val="0"/>
        <w:autoSpaceDN w:val="0"/>
        <w:adjustRightInd w:val="0"/>
        <w:spacing w:after="0" w:line="240" w:lineRule="auto"/>
        <w:rPr>
          <w:ins w:id="1513" w:author="Ta Huong" w:date="2020-07-01T15:12:00Z"/>
          <w:rFonts w:ascii="Consolas" w:hAnsi="Consolas" w:cs="Consolas"/>
          <w:color w:val="000000"/>
          <w:sz w:val="19"/>
          <w:szCs w:val="19"/>
          <w:lang w:bidi="ar-SA"/>
        </w:rPr>
      </w:pPr>
      <w:ins w:id="1514"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true</w:t>
        </w:r>
        <w:r>
          <w:rPr>
            <w:rFonts w:ascii="Consolas" w:hAnsi="Consolas" w:cs="Consolas"/>
            <w:color w:val="000000"/>
            <w:sz w:val="19"/>
            <w:szCs w:val="19"/>
            <w:lang w:bidi="ar-SA"/>
          </w:rPr>
          <w:t>;</w:t>
        </w:r>
      </w:ins>
    </w:p>
    <w:p w14:paraId="41CB1239" w14:textId="77777777" w:rsidR="00DD26F6" w:rsidRDefault="00DD26F6" w:rsidP="00DD26F6">
      <w:pPr>
        <w:autoSpaceDE w:val="0"/>
        <w:autoSpaceDN w:val="0"/>
        <w:adjustRightInd w:val="0"/>
        <w:spacing w:after="0" w:line="240" w:lineRule="auto"/>
        <w:rPr>
          <w:ins w:id="1515" w:author="Ta Huong" w:date="2020-07-01T15:12:00Z"/>
          <w:rFonts w:ascii="Consolas" w:hAnsi="Consolas" w:cs="Consolas"/>
          <w:color w:val="000000"/>
          <w:sz w:val="19"/>
          <w:szCs w:val="19"/>
          <w:lang w:bidi="ar-SA"/>
        </w:rPr>
      </w:pPr>
      <w:ins w:id="1516" w:author="Ta Huong" w:date="2020-07-01T15:12:00Z">
        <w:r>
          <w:rPr>
            <w:rFonts w:ascii="Consolas" w:hAnsi="Consolas" w:cs="Consolas"/>
            <w:color w:val="000000"/>
            <w:sz w:val="19"/>
            <w:szCs w:val="19"/>
            <w:lang w:bidi="ar-SA"/>
          </w:rPr>
          <w:t xml:space="preserve">            }</w:t>
        </w:r>
      </w:ins>
    </w:p>
    <w:p w14:paraId="2686FD4F" w14:textId="77777777" w:rsidR="00DD26F6" w:rsidRDefault="00DD26F6" w:rsidP="00DD26F6">
      <w:pPr>
        <w:autoSpaceDE w:val="0"/>
        <w:autoSpaceDN w:val="0"/>
        <w:adjustRightInd w:val="0"/>
        <w:spacing w:after="0" w:line="240" w:lineRule="auto"/>
        <w:rPr>
          <w:ins w:id="1517" w:author="Ta Huong" w:date="2020-07-01T15:12:00Z"/>
          <w:rFonts w:ascii="Consolas" w:hAnsi="Consolas" w:cs="Consolas"/>
          <w:color w:val="000000"/>
          <w:sz w:val="19"/>
          <w:szCs w:val="19"/>
          <w:lang w:bidi="ar-SA"/>
        </w:rPr>
      </w:pPr>
      <w:ins w:id="1518"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catch</w:t>
        </w:r>
      </w:ins>
    </w:p>
    <w:p w14:paraId="23B0890E" w14:textId="77777777" w:rsidR="00DD26F6" w:rsidRDefault="00DD26F6" w:rsidP="00DD26F6">
      <w:pPr>
        <w:autoSpaceDE w:val="0"/>
        <w:autoSpaceDN w:val="0"/>
        <w:adjustRightInd w:val="0"/>
        <w:spacing w:after="0" w:line="240" w:lineRule="auto"/>
        <w:rPr>
          <w:ins w:id="1519" w:author="Ta Huong" w:date="2020-07-01T15:12:00Z"/>
          <w:rFonts w:ascii="Consolas" w:hAnsi="Consolas" w:cs="Consolas"/>
          <w:color w:val="000000"/>
          <w:sz w:val="19"/>
          <w:szCs w:val="19"/>
          <w:lang w:bidi="ar-SA"/>
        </w:rPr>
      </w:pPr>
      <w:ins w:id="1520" w:author="Ta Huong" w:date="2020-07-01T15:12:00Z">
        <w:r>
          <w:rPr>
            <w:rFonts w:ascii="Consolas" w:hAnsi="Consolas" w:cs="Consolas"/>
            <w:color w:val="000000"/>
            <w:sz w:val="19"/>
            <w:szCs w:val="19"/>
            <w:lang w:bidi="ar-SA"/>
          </w:rPr>
          <w:t xml:space="preserve">            {</w:t>
        </w:r>
      </w:ins>
    </w:p>
    <w:p w14:paraId="4686B142" w14:textId="77777777" w:rsidR="00DD26F6" w:rsidRDefault="00DD26F6" w:rsidP="00DD26F6">
      <w:pPr>
        <w:autoSpaceDE w:val="0"/>
        <w:autoSpaceDN w:val="0"/>
        <w:adjustRightInd w:val="0"/>
        <w:spacing w:after="0" w:line="240" w:lineRule="auto"/>
        <w:rPr>
          <w:ins w:id="1521" w:author="Ta Huong" w:date="2020-07-01T15:12:00Z"/>
          <w:rFonts w:ascii="Consolas" w:hAnsi="Consolas" w:cs="Consolas"/>
          <w:color w:val="000000"/>
          <w:sz w:val="19"/>
          <w:szCs w:val="19"/>
          <w:lang w:bidi="ar-SA"/>
        </w:rPr>
      </w:pPr>
      <w:ins w:id="1522" w:author="Ta Huong" w:date="2020-07-01T15:12:00Z">
        <w:r>
          <w:rPr>
            <w:rFonts w:ascii="Consolas" w:hAnsi="Consolas" w:cs="Consolas"/>
            <w:color w:val="000000"/>
            <w:sz w:val="19"/>
            <w:szCs w:val="19"/>
            <w:lang w:bidi="ar-SA"/>
          </w:rPr>
          <w:t xml:space="preserve">                n = 0;</w:t>
        </w:r>
      </w:ins>
    </w:p>
    <w:p w14:paraId="384AFC48" w14:textId="77777777" w:rsidR="00DD26F6" w:rsidRDefault="00DD26F6" w:rsidP="00DD26F6">
      <w:pPr>
        <w:autoSpaceDE w:val="0"/>
        <w:autoSpaceDN w:val="0"/>
        <w:adjustRightInd w:val="0"/>
        <w:spacing w:after="0" w:line="240" w:lineRule="auto"/>
        <w:rPr>
          <w:ins w:id="1523" w:author="Ta Huong" w:date="2020-07-01T15:12:00Z"/>
          <w:rFonts w:ascii="Consolas" w:hAnsi="Consolas" w:cs="Consolas"/>
          <w:color w:val="000000"/>
          <w:sz w:val="19"/>
          <w:szCs w:val="19"/>
          <w:lang w:bidi="ar-SA"/>
        </w:rPr>
      </w:pPr>
      <w:ins w:id="1524"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false</w:t>
        </w:r>
        <w:r>
          <w:rPr>
            <w:rFonts w:ascii="Consolas" w:hAnsi="Consolas" w:cs="Consolas"/>
            <w:color w:val="000000"/>
            <w:sz w:val="19"/>
            <w:szCs w:val="19"/>
            <w:lang w:bidi="ar-SA"/>
          </w:rPr>
          <w:t>;</w:t>
        </w:r>
      </w:ins>
    </w:p>
    <w:p w14:paraId="2FBD1EB0" w14:textId="77777777" w:rsidR="00DD26F6" w:rsidRDefault="00DD26F6" w:rsidP="00DD26F6">
      <w:pPr>
        <w:autoSpaceDE w:val="0"/>
        <w:autoSpaceDN w:val="0"/>
        <w:adjustRightInd w:val="0"/>
        <w:spacing w:after="0" w:line="240" w:lineRule="auto"/>
        <w:rPr>
          <w:ins w:id="1525" w:author="Ta Huong" w:date="2020-07-01T15:12:00Z"/>
          <w:rFonts w:ascii="Consolas" w:hAnsi="Consolas" w:cs="Consolas"/>
          <w:color w:val="000000"/>
          <w:sz w:val="19"/>
          <w:szCs w:val="19"/>
          <w:lang w:bidi="ar-SA"/>
        </w:rPr>
      </w:pPr>
      <w:ins w:id="1526" w:author="Ta Huong" w:date="2020-07-01T15:12:00Z">
        <w:r>
          <w:rPr>
            <w:rFonts w:ascii="Consolas" w:hAnsi="Consolas" w:cs="Consolas"/>
            <w:color w:val="000000"/>
            <w:sz w:val="19"/>
            <w:szCs w:val="19"/>
            <w:lang w:bidi="ar-SA"/>
          </w:rPr>
          <w:t xml:space="preserve">            }</w:t>
        </w:r>
      </w:ins>
    </w:p>
    <w:p w14:paraId="054F1930" w14:textId="77777777" w:rsidR="00DD26F6" w:rsidRDefault="00DD26F6" w:rsidP="00DD26F6">
      <w:pPr>
        <w:autoSpaceDE w:val="0"/>
        <w:autoSpaceDN w:val="0"/>
        <w:adjustRightInd w:val="0"/>
        <w:spacing w:after="0" w:line="240" w:lineRule="auto"/>
        <w:rPr>
          <w:ins w:id="1527" w:author="Ta Huong" w:date="2020-07-01T15:12:00Z"/>
          <w:rFonts w:ascii="Consolas" w:hAnsi="Consolas" w:cs="Consolas"/>
          <w:color w:val="000000"/>
          <w:sz w:val="19"/>
          <w:szCs w:val="19"/>
          <w:lang w:bidi="ar-SA"/>
        </w:rPr>
      </w:pPr>
    </w:p>
    <w:p w14:paraId="4685F258" w14:textId="77777777" w:rsidR="00DD26F6" w:rsidRDefault="00DD26F6" w:rsidP="00DD26F6">
      <w:pPr>
        <w:autoSpaceDE w:val="0"/>
        <w:autoSpaceDN w:val="0"/>
        <w:adjustRightInd w:val="0"/>
        <w:spacing w:after="0" w:line="240" w:lineRule="auto"/>
        <w:rPr>
          <w:ins w:id="1528" w:author="Ta Huong" w:date="2020-07-01T15:12:00Z"/>
          <w:rFonts w:ascii="Consolas" w:hAnsi="Consolas" w:cs="Consolas"/>
          <w:color w:val="000000"/>
          <w:sz w:val="19"/>
          <w:szCs w:val="19"/>
          <w:lang w:bidi="ar-SA"/>
        </w:rPr>
      </w:pPr>
      <w:ins w:id="1529"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canExecute;            </w:t>
        </w:r>
      </w:ins>
    </w:p>
    <w:p w14:paraId="1BAF04BE" w14:textId="77777777" w:rsidR="00DD26F6" w:rsidRDefault="00DD26F6" w:rsidP="00DD26F6">
      <w:pPr>
        <w:autoSpaceDE w:val="0"/>
        <w:autoSpaceDN w:val="0"/>
        <w:adjustRightInd w:val="0"/>
        <w:spacing w:after="0" w:line="240" w:lineRule="auto"/>
        <w:rPr>
          <w:ins w:id="1530" w:author="Ta Huong" w:date="2020-07-01T15:12:00Z"/>
          <w:rFonts w:ascii="Consolas" w:hAnsi="Consolas" w:cs="Consolas"/>
          <w:color w:val="000000"/>
          <w:sz w:val="19"/>
          <w:szCs w:val="19"/>
          <w:lang w:bidi="ar-SA"/>
        </w:rPr>
      </w:pPr>
      <w:ins w:id="1531" w:author="Ta Huong" w:date="2020-07-01T15:12:00Z">
        <w:r>
          <w:rPr>
            <w:rFonts w:ascii="Consolas" w:hAnsi="Consolas" w:cs="Consolas"/>
            <w:color w:val="000000"/>
            <w:sz w:val="19"/>
            <w:szCs w:val="19"/>
            <w:lang w:bidi="ar-SA"/>
          </w:rPr>
          <w:t xml:space="preserve">        }</w:t>
        </w:r>
      </w:ins>
    </w:p>
    <w:p w14:paraId="2455C0A5" w14:textId="77777777" w:rsidR="00DD26F6" w:rsidRDefault="00DD26F6" w:rsidP="00DD26F6">
      <w:pPr>
        <w:autoSpaceDE w:val="0"/>
        <w:autoSpaceDN w:val="0"/>
        <w:adjustRightInd w:val="0"/>
        <w:spacing w:after="0" w:line="240" w:lineRule="auto"/>
        <w:rPr>
          <w:ins w:id="1532" w:author="Ta Huong" w:date="2020-07-01T15:12:00Z"/>
          <w:rFonts w:ascii="Consolas" w:hAnsi="Consolas" w:cs="Consolas"/>
          <w:color w:val="000000"/>
          <w:sz w:val="19"/>
          <w:szCs w:val="19"/>
          <w:lang w:bidi="ar-SA"/>
        </w:rPr>
      </w:pPr>
    </w:p>
    <w:p w14:paraId="08CC48B2" w14:textId="77777777" w:rsidR="00DD26F6" w:rsidRDefault="00DD26F6" w:rsidP="00DD26F6">
      <w:pPr>
        <w:autoSpaceDE w:val="0"/>
        <w:autoSpaceDN w:val="0"/>
        <w:adjustRightInd w:val="0"/>
        <w:spacing w:after="0" w:line="240" w:lineRule="auto"/>
        <w:rPr>
          <w:ins w:id="1533" w:author="Ta Huong" w:date="2020-07-01T15:12:00Z"/>
          <w:rFonts w:ascii="Consolas" w:hAnsi="Consolas" w:cs="Consolas"/>
          <w:color w:val="000000"/>
          <w:sz w:val="19"/>
          <w:szCs w:val="19"/>
          <w:lang w:bidi="ar-SA"/>
        </w:rPr>
      </w:pPr>
      <w:ins w:id="1534"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layThongTinGiaoVien(</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maGiaoVien, </w:t>
        </w:r>
        <w:r>
          <w:rPr>
            <w:rFonts w:ascii="Consolas" w:hAnsi="Consolas" w:cs="Consolas"/>
            <w:color w:val="0000FF"/>
            <w:sz w:val="19"/>
            <w:szCs w:val="19"/>
            <w:lang w:bidi="ar-SA"/>
          </w:rPr>
          <w:t>ref</w:t>
        </w:r>
        <w:r>
          <w:rPr>
            <w:rFonts w:ascii="Consolas" w:hAnsi="Consolas" w:cs="Consolas"/>
            <w:color w:val="000000"/>
            <w:sz w:val="19"/>
            <w:szCs w:val="19"/>
            <w:lang w:bidi="ar-SA"/>
          </w:rPr>
          <w:t xml:space="preserve"> GiaoVien thongTinGiaoVien)</w:t>
        </w:r>
      </w:ins>
    </w:p>
    <w:p w14:paraId="200D8478" w14:textId="77777777" w:rsidR="00DD26F6" w:rsidRDefault="00DD26F6" w:rsidP="00DD26F6">
      <w:pPr>
        <w:autoSpaceDE w:val="0"/>
        <w:autoSpaceDN w:val="0"/>
        <w:adjustRightInd w:val="0"/>
        <w:spacing w:after="0" w:line="240" w:lineRule="auto"/>
        <w:rPr>
          <w:ins w:id="1535" w:author="Ta Huong" w:date="2020-07-01T15:12:00Z"/>
          <w:rFonts w:ascii="Consolas" w:hAnsi="Consolas" w:cs="Consolas"/>
          <w:color w:val="000000"/>
          <w:sz w:val="19"/>
          <w:szCs w:val="19"/>
          <w:lang w:bidi="ar-SA"/>
        </w:rPr>
      </w:pPr>
      <w:ins w:id="1536" w:author="Ta Huong" w:date="2020-07-01T15:12:00Z">
        <w:r>
          <w:rPr>
            <w:rFonts w:ascii="Consolas" w:hAnsi="Consolas" w:cs="Consolas"/>
            <w:color w:val="000000"/>
            <w:sz w:val="19"/>
            <w:szCs w:val="19"/>
            <w:lang w:bidi="ar-SA"/>
          </w:rPr>
          <w:t xml:space="preserve">        {            </w:t>
        </w:r>
      </w:ins>
    </w:p>
    <w:p w14:paraId="419FC516" w14:textId="77777777" w:rsidR="00DD26F6" w:rsidRDefault="00DD26F6" w:rsidP="00DD26F6">
      <w:pPr>
        <w:autoSpaceDE w:val="0"/>
        <w:autoSpaceDN w:val="0"/>
        <w:adjustRightInd w:val="0"/>
        <w:spacing w:after="0" w:line="240" w:lineRule="auto"/>
        <w:rPr>
          <w:ins w:id="1537" w:author="Ta Huong" w:date="2020-07-01T15:12:00Z"/>
          <w:rFonts w:ascii="Consolas" w:hAnsi="Consolas" w:cs="Consolas"/>
          <w:color w:val="000000"/>
          <w:sz w:val="19"/>
          <w:szCs w:val="19"/>
          <w:lang w:bidi="ar-SA"/>
        </w:rPr>
      </w:pPr>
      <w:ins w:id="1538"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try</w:t>
        </w:r>
      </w:ins>
    </w:p>
    <w:p w14:paraId="2958C080" w14:textId="77777777" w:rsidR="00DD26F6" w:rsidRDefault="00DD26F6" w:rsidP="00DD26F6">
      <w:pPr>
        <w:autoSpaceDE w:val="0"/>
        <w:autoSpaceDN w:val="0"/>
        <w:adjustRightInd w:val="0"/>
        <w:spacing w:after="0" w:line="240" w:lineRule="auto"/>
        <w:rPr>
          <w:ins w:id="1539" w:author="Ta Huong" w:date="2020-07-01T15:12:00Z"/>
          <w:rFonts w:ascii="Consolas" w:hAnsi="Consolas" w:cs="Consolas"/>
          <w:color w:val="000000"/>
          <w:sz w:val="19"/>
          <w:szCs w:val="19"/>
          <w:lang w:bidi="ar-SA"/>
        </w:rPr>
      </w:pPr>
      <w:ins w:id="1540" w:author="Ta Huong" w:date="2020-07-01T15:12:00Z">
        <w:r>
          <w:rPr>
            <w:rFonts w:ascii="Consolas" w:hAnsi="Consolas" w:cs="Consolas"/>
            <w:color w:val="000000"/>
            <w:sz w:val="19"/>
            <w:szCs w:val="19"/>
            <w:lang w:bidi="ar-SA"/>
          </w:rPr>
          <w:t xml:space="preserve">            {</w:t>
        </w:r>
      </w:ins>
    </w:p>
    <w:p w14:paraId="4CDDAA5E" w14:textId="77777777" w:rsidR="00DD26F6" w:rsidRDefault="00DD26F6" w:rsidP="00DD26F6">
      <w:pPr>
        <w:autoSpaceDE w:val="0"/>
        <w:autoSpaceDN w:val="0"/>
        <w:adjustRightInd w:val="0"/>
        <w:spacing w:after="0" w:line="240" w:lineRule="auto"/>
        <w:rPr>
          <w:ins w:id="1541" w:author="Ta Huong" w:date="2020-07-01T15:12:00Z"/>
          <w:rFonts w:ascii="Consolas" w:hAnsi="Consolas" w:cs="Consolas"/>
          <w:color w:val="000000"/>
          <w:sz w:val="19"/>
          <w:szCs w:val="19"/>
          <w:lang w:bidi="ar-SA"/>
        </w:rPr>
      </w:pPr>
      <w:ins w:id="1542"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var</w:t>
        </w:r>
        <w:r>
          <w:rPr>
            <w:rFonts w:ascii="Consolas" w:hAnsi="Consolas" w:cs="Consolas"/>
            <w:color w:val="000000"/>
            <w:sz w:val="19"/>
            <w:szCs w:val="19"/>
            <w:lang w:bidi="ar-SA"/>
          </w:rPr>
          <w:t xml:space="preserve"> query = (</w:t>
        </w:r>
        <w:r>
          <w:rPr>
            <w:rFonts w:ascii="Consolas" w:hAnsi="Consolas" w:cs="Consolas"/>
            <w:color w:val="0000FF"/>
            <w:sz w:val="19"/>
            <w:szCs w:val="19"/>
            <w:lang w:bidi="ar-SA"/>
          </w:rPr>
          <w:t>from</w:t>
        </w:r>
        <w:r>
          <w:rPr>
            <w:rFonts w:ascii="Consolas" w:hAnsi="Consolas" w:cs="Consolas"/>
            <w:color w:val="000000"/>
            <w:sz w:val="19"/>
            <w:szCs w:val="19"/>
            <w:lang w:bidi="ar-SA"/>
          </w:rPr>
          <w:t xml:space="preserve"> giaoVien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quanLyTruongHoc.GiaoViens</w:t>
        </w:r>
      </w:ins>
    </w:p>
    <w:p w14:paraId="6EDDB701" w14:textId="77777777" w:rsidR="00DD26F6" w:rsidRDefault="00DD26F6" w:rsidP="00DD26F6">
      <w:pPr>
        <w:autoSpaceDE w:val="0"/>
        <w:autoSpaceDN w:val="0"/>
        <w:adjustRightInd w:val="0"/>
        <w:spacing w:after="0" w:line="240" w:lineRule="auto"/>
        <w:rPr>
          <w:ins w:id="1543" w:author="Ta Huong" w:date="2020-07-01T15:12:00Z"/>
          <w:rFonts w:ascii="Consolas" w:hAnsi="Consolas" w:cs="Consolas"/>
          <w:color w:val="000000"/>
          <w:sz w:val="19"/>
          <w:szCs w:val="19"/>
          <w:lang w:bidi="ar-SA"/>
        </w:rPr>
      </w:pPr>
      <w:ins w:id="1544"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where</w:t>
        </w:r>
        <w:r>
          <w:rPr>
            <w:rFonts w:ascii="Consolas" w:hAnsi="Consolas" w:cs="Consolas"/>
            <w:color w:val="000000"/>
            <w:sz w:val="19"/>
            <w:szCs w:val="19"/>
            <w:lang w:bidi="ar-SA"/>
          </w:rPr>
          <w:t xml:space="preserve"> giaoVien.MaGV == maGiaoVien</w:t>
        </w:r>
      </w:ins>
    </w:p>
    <w:p w14:paraId="4AC29FEB" w14:textId="77777777" w:rsidR="00DD26F6" w:rsidRDefault="00DD26F6" w:rsidP="00DD26F6">
      <w:pPr>
        <w:autoSpaceDE w:val="0"/>
        <w:autoSpaceDN w:val="0"/>
        <w:adjustRightInd w:val="0"/>
        <w:spacing w:after="0" w:line="240" w:lineRule="auto"/>
        <w:rPr>
          <w:ins w:id="1545" w:author="Ta Huong" w:date="2020-07-01T15:12:00Z"/>
          <w:rFonts w:ascii="Consolas" w:hAnsi="Consolas" w:cs="Consolas"/>
          <w:color w:val="000000"/>
          <w:sz w:val="19"/>
          <w:szCs w:val="19"/>
          <w:lang w:bidi="ar-SA"/>
        </w:rPr>
      </w:pPr>
      <w:ins w:id="1546"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select</w:t>
        </w:r>
        <w:r>
          <w:rPr>
            <w:rFonts w:ascii="Consolas" w:hAnsi="Consolas" w:cs="Consolas"/>
            <w:color w:val="000000"/>
            <w:sz w:val="19"/>
            <w:szCs w:val="19"/>
            <w:lang w:bidi="ar-SA"/>
          </w:rPr>
          <w:t xml:space="preserve"> giaoVien</w:t>
        </w:r>
        <w:proofErr w:type="gramStart"/>
        <w:r>
          <w:rPr>
            <w:rFonts w:ascii="Consolas" w:hAnsi="Consolas" w:cs="Consolas"/>
            <w:color w:val="000000"/>
            <w:sz w:val="19"/>
            <w:szCs w:val="19"/>
            <w:lang w:bidi="ar-SA"/>
          </w:rPr>
          <w:t>).SingleOrDefault</w:t>
        </w:r>
        <w:proofErr w:type="gramEnd"/>
        <w:r>
          <w:rPr>
            <w:rFonts w:ascii="Consolas" w:hAnsi="Consolas" w:cs="Consolas"/>
            <w:color w:val="000000"/>
            <w:sz w:val="19"/>
            <w:szCs w:val="19"/>
            <w:lang w:bidi="ar-SA"/>
          </w:rPr>
          <w:t>();</w:t>
        </w:r>
      </w:ins>
    </w:p>
    <w:p w14:paraId="277DCC45" w14:textId="77777777" w:rsidR="00DD26F6" w:rsidRDefault="00DD26F6" w:rsidP="00DD26F6">
      <w:pPr>
        <w:autoSpaceDE w:val="0"/>
        <w:autoSpaceDN w:val="0"/>
        <w:adjustRightInd w:val="0"/>
        <w:spacing w:after="0" w:line="240" w:lineRule="auto"/>
        <w:rPr>
          <w:ins w:id="1547" w:author="Ta Huong" w:date="2020-07-01T15:12:00Z"/>
          <w:rFonts w:ascii="Consolas" w:hAnsi="Consolas" w:cs="Consolas"/>
          <w:color w:val="000000"/>
          <w:sz w:val="19"/>
          <w:szCs w:val="19"/>
          <w:lang w:bidi="ar-SA"/>
        </w:rPr>
      </w:pPr>
    </w:p>
    <w:p w14:paraId="20123B00" w14:textId="77777777" w:rsidR="00DD26F6" w:rsidRDefault="00DD26F6" w:rsidP="00DD26F6">
      <w:pPr>
        <w:autoSpaceDE w:val="0"/>
        <w:autoSpaceDN w:val="0"/>
        <w:adjustRightInd w:val="0"/>
        <w:spacing w:after="0" w:line="240" w:lineRule="auto"/>
        <w:rPr>
          <w:ins w:id="1548" w:author="Ta Huong" w:date="2020-07-01T15:12:00Z"/>
          <w:rFonts w:ascii="Consolas" w:hAnsi="Consolas" w:cs="Consolas"/>
          <w:color w:val="000000"/>
          <w:sz w:val="19"/>
          <w:szCs w:val="19"/>
          <w:lang w:bidi="ar-SA"/>
        </w:rPr>
      </w:pPr>
      <w:ins w:id="1549"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if</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query !</w:t>
        </w:r>
        <w:proofErr w:type="gramEnd"/>
        <w:r>
          <w:rPr>
            <w:rFonts w:ascii="Consolas" w:hAnsi="Consolas" w:cs="Consolas"/>
            <w:color w:val="000000"/>
            <w:sz w:val="19"/>
            <w:szCs w:val="19"/>
            <w:lang w:bidi="ar-SA"/>
          </w:rPr>
          <w:t xml:space="preserve">= </w:t>
        </w:r>
        <w:r>
          <w:rPr>
            <w:rFonts w:ascii="Consolas" w:hAnsi="Consolas" w:cs="Consolas"/>
            <w:color w:val="0000FF"/>
            <w:sz w:val="19"/>
            <w:szCs w:val="19"/>
            <w:lang w:bidi="ar-SA"/>
          </w:rPr>
          <w:t>null</w:t>
        </w:r>
        <w:r>
          <w:rPr>
            <w:rFonts w:ascii="Consolas" w:hAnsi="Consolas" w:cs="Consolas"/>
            <w:color w:val="000000"/>
            <w:sz w:val="19"/>
            <w:szCs w:val="19"/>
            <w:lang w:bidi="ar-SA"/>
          </w:rPr>
          <w:t>)</w:t>
        </w:r>
      </w:ins>
    </w:p>
    <w:p w14:paraId="766E30DC" w14:textId="77777777" w:rsidR="00DD26F6" w:rsidRDefault="00DD26F6" w:rsidP="00DD26F6">
      <w:pPr>
        <w:autoSpaceDE w:val="0"/>
        <w:autoSpaceDN w:val="0"/>
        <w:adjustRightInd w:val="0"/>
        <w:spacing w:after="0" w:line="240" w:lineRule="auto"/>
        <w:rPr>
          <w:ins w:id="1550" w:author="Ta Huong" w:date="2020-07-01T15:12:00Z"/>
          <w:rFonts w:ascii="Consolas" w:hAnsi="Consolas" w:cs="Consolas"/>
          <w:color w:val="000000"/>
          <w:sz w:val="19"/>
          <w:szCs w:val="19"/>
          <w:lang w:bidi="ar-SA"/>
        </w:rPr>
      </w:pPr>
      <w:ins w:id="1551" w:author="Ta Huong" w:date="2020-07-01T15:12:00Z">
        <w:r>
          <w:rPr>
            <w:rFonts w:ascii="Consolas" w:hAnsi="Consolas" w:cs="Consolas"/>
            <w:color w:val="000000"/>
            <w:sz w:val="19"/>
            <w:szCs w:val="19"/>
            <w:lang w:bidi="ar-SA"/>
          </w:rPr>
          <w:t xml:space="preserve">                {</w:t>
        </w:r>
      </w:ins>
    </w:p>
    <w:p w14:paraId="7C555B29" w14:textId="77777777" w:rsidR="00DD26F6" w:rsidRDefault="00DD26F6" w:rsidP="00DD26F6">
      <w:pPr>
        <w:autoSpaceDE w:val="0"/>
        <w:autoSpaceDN w:val="0"/>
        <w:adjustRightInd w:val="0"/>
        <w:spacing w:after="0" w:line="240" w:lineRule="auto"/>
        <w:rPr>
          <w:ins w:id="1552" w:author="Ta Huong" w:date="2020-07-01T15:12:00Z"/>
          <w:rFonts w:ascii="Consolas" w:hAnsi="Consolas" w:cs="Consolas"/>
          <w:color w:val="000000"/>
          <w:sz w:val="19"/>
          <w:szCs w:val="19"/>
          <w:lang w:bidi="ar-SA"/>
        </w:rPr>
      </w:pPr>
      <w:ins w:id="1553" w:author="Ta Huong" w:date="2020-07-01T15:12:00Z">
        <w:r>
          <w:rPr>
            <w:rFonts w:ascii="Consolas" w:hAnsi="Consolas" w:cs="Consolas"/>
            <w:color w:val="000000"/>
            <w:sz w:val="19"/>
            <w:szCs w:val="19"/>
            <w:lang w:bidi="ar-SA"/>
          </w:rPr>
          <w:t xml:space="preserve">                    thongTinGiaoVien = query;</w:t>
        </w:r>
      </w:ins>
    </w:p>
    <w:p w14:paraId="71971BD1" w14:textId="77777777" w:rsidR="00DD26F6" w:rsidRDefault="00DD26F6" w:rsidP="00DD26F6">
      <w:pPr>
        <w:autoSpaceDE w:val="0"/>
        <w:autoSpaceDN w:val="0"/>
        <w:adjustRightInd w:val="0"/>
        <w:spacing w:after="0" w:line="240" w:lineRule="auto"/>
        <w:rPr>
          <w:ins w:id="1554" w:author="Ta Huong" w:date="2020-07-01T15:12:00Z"/>
          <w:rFonts w:ascii="Consolas" w:hAnsi="Consolas" w:cs="Consolas"/>
          <w:color w:val="000000"/>
          <w:sz w:val="19"/>
          <w:szCs w:val="19"/>
          <w:lang w:bidi="ar-SA"/>
        </w:rPr>
      </w:pPr>
      <w:ins w:id="1555" w:author="Ta Huong" w:date="2020-07-01T15:12:00Z">
        <w:r>
          <w:rPr>
            <w:rFonts w:ascii="Consolas" w:hAnsi="Consolas" w:cs="Consolas"/>
            <w:color w:val="000000"/>
            <w:sz w:val="19"/>
            <w:szCs w:val="19"/>
            <w:lang w:bidi="ar-SA"/>
          </w:rPr>
          <w:t xml:space="preserve">                }                </w:t>
        </w:r>
      </w:ins>
    </w:p>
    <w:p w14:paraId="4D131EBB" w14:textId="77777777" w:rsidR="00DD26F6" w:rsidRDefault="00DD26F6" w:rsidP="00DD26F6">
      <w:pPr>
        <w:autoSpaceDE w:val="0"/>
        <w:autoSpaceDN w:val="0"/>
        <w:adjustRightInd w:val="0"/>
        <w:spacing w:after="0" w:line="240" w:lineRule="auto"/>
        <w:rPr>
          <w:ins w:id="1556" w:author="Ta Huong" w:date="2020-07-01T15:12:00Z"/>
          <w:rFonts w:ascii="Consolas" w:hAnsi="Consolas" w:cs="Consolas"/>
          <w:color w:val="000000"/>
          <w:sz w:val="19"/>
          <w:szCs w:val="19"/>
          <w:lang w:bidi="ar-SA"/>
        </w:rPr>
      </w:pPr>
    </w:p>
    <w:p w14:paraId="718EC4DF" w14:textId="77777777" w:rsidR="00DD26F6" w:rsidRDefault="00DD26F6" w:rsidP="00DD26F6">
      <w:pPr>
        <w:autoSpaceDE w:val="0"/>
        <w:autoSpaceDN w:val="0"/>
        <w:adjustRightInd w:val="0"/>
        <w:spacing w:after="0" w:line="240" w:lineRule="auto"/>
        <w:rPr>
          <w:ins w:id="1557" w:author="Ta Huong" w:date="2020-07-01T15:12:00Z"/>
          <w:rFonts w:ascii="Consolas" w:hAnsi="Consolas" w:cs="Consolas"/>
          <w:color w:val="000000"/>
          <w:sz w:val="19"/>
          <w:szCs w:val="19"/>
          <w:lang w:bidi="ar-SA"/>
        </w:rPr>
      </w:pPr>
      <w:ins w:id="1558"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true</w:t>
        </w:r>
        <w:r>
          <w:rPr>
            <w:rFonts w:ascii="Consolas" w:hAnsi="Consolas" w:cs="Consolas"/>
            <w:color w:val="000000"/>
            <w:sz w:val="19"/>
            <w:szCs w:val="19"/>
            <w:lang w:bidi="ar-SA"/>
          </w:rPr>
          <w:t>;</w:t>
        </w:r>
      </w:ins>
    </w:p>
    <w:p w14:paraId="0D239028" w14:textId="77777777" w:rsidR="00DD26F6" w:rsidRDefault="00DD26F6" w:rsidP="00DD26F6">
      <w:pPr>
        <w:autoSpaceDE w:val="0"/>
        <w:autoSpaceDN w:val="0"/>
        <w:adjustRightInd w:val="0"/>
        <w:spacing w:after="0" w:line="240" w:lineRule="auto"/>
        <w:rPr>
          <w:ins w:id="1559" w:author="Ta Huong" w:date="2020-07-01T15:12:00Z"/>
          <w:rFonts w:ascii="Consolas" w:hAnsi="Consolas" w:cs="Consolas"/>
          <w:color w:val="000000"/>
          <w:sz w:val="19"/>
          <w:szCs w:val="19"/>
          <w:lang w:bidi="ar-SA"/>
        </w:rPr>
      </w:pPr>
      <w:ins w:id="1560" w:author="Ta Huong" w:date="2020-07-01T15:12:00Z">
        <w:r>
          <w:rPr>
            <w:rFonts w:ascii="Consolas" w:hAnsi="Consolas" w:cs="Consolas"/>
            <w:color w:val="000000"/>
            <w:sz w:val="19"/>
            <w:szCs w:val="19"/>
            <w:lang w:bidi="ar-SA"/>
          </w:rPr>
          <w:t xml:space="preserve">            }</w:t>
        </w:r>
      </w:ins>
    </w:p>
    <w:p w14:paraId="285E0CCC" w14:textId="77777777" w:rsidR="00DD26F6" w:rsidRDefault="00DD26F6" w:rsidP="00DD26F6">
      <w:pPr>
        <w:autoSpaceDE w:val="0"/>
        <w:autoSpaceDN w:val="0"/>
        <w:adjustRightInd w:val="0"/>
        <w:spacing w:after="0" w:line="240" w:lineRule="auto"/>
        <w:rPr>
          <w:ins w:id="1561" w:author="Ta Huong" w:date="2020-07-01T15:12:00Z"/>
          <w:rFonts w:ascii="Consolas" w:hAnsi="Consolas" w:cs="Consolas"/>
          <w:color w:val="000000"/>
          <w:sz w:val="19"/>
          <w:szCs w:val="19"/>
          <w:lang w:bidi="ar-SA"/>
        </w:rPr>
      </w:pPr>
      <w:ins w:id="1562"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catch</w:t>
        </w:r>
      </w:ins>
    </w:p>
    <w:p w14:paraId="3B1DC5C7" w14:textId="77777777" w:rsidR="00DD26F6" w:rsidRDefault="00DD26F6" w:rsidP="00DD26F6">
      <w:pPr>
        <w:autoSpaceDE w:val="0"/>
        <w:autoSpaceDN w:val="0"/>
        <w:adjustRightInd w:val="0"/>
        <w:spacing w:after="0" w:line="240" w:lineRule="auto"/>
        <w:rPr>
          <w:ins w:id="1563" w:author="Ta Huong" w:date="2020-07-01T15:12:00Z"/>
          <w:rFonts w:ascii="Consolas" w:hAnsi="Consolas" w:cs="Consolas"/>
          <w:color w:val="000000"/>
          <w:sz w:val="19"/>
          <w:szCs w:val="19"/>
          <w:lang w:bidi="ar-SA"/>
        </w:rPr>
      </w:pPr>
      <w:ins w:id="1564" w:author="Ta Huong" w:date="2020-07-01T15:12:00Z">
        <w:r>
          <w:rPr>
            <w:rFonts w:ascii="Consolas" w:hAnsi="Consolas" w:cs="Consolas"/>
            <w:color w:val="000000"/>
            <w:sz w:val="19"/>
            <w:szCs w:val="19"/>
            <w:lang w:bidi="ar-SA"/>
          </w:rPr>
          <w:t xml:space="preserve">            {</w:t>
        </w:r>
      </w:ins>
    </w:p>
    <w:p w14:paraId="00392AB4" w14:textId="77777777" w:rsidR="00DD26F6" w:rsidRDefault="00DD26F6" w:rsidP="00DD26F6">
      <w:pPr>
        <w:autoSpaceDE w:val="0"/>
        <w:autoSpaceDN w:val="0"/>
        <w:adjustRightInd w:val="0"/>
        <w:spacing w:after="0" w:line="240" w:lineRule="auto"/>
        <w:rPr>
          <w:ins w:id="1565" w:author="Ta Huong" w:date="2020-07-01T15:12:00Z"/>
          <w:rFonts w:ascii="Consolas" w:hAnsi="Consolas" w:cs="Consolas"/>
          <w:color w:val="000000"/>
          <w:sz w:val="19"/>
          <w:szCs w:val="19"/>
          <w:lang w:bidi="ar-SA"/>
        </w:rPr>
      </w:pPr>
      <w:ins w:id="1566"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false</w:t>
        </w:r>
        <w:r>
          <w:rPr>
            <w:rFonts w:ascii="Consolas" w:hAnsi="Consolas" w:cs="Consolas"/>
            <w:color w:val="000000"/>
            <w:sz w:val="19"/>
            <w:szCs w:val="19"/>
            <w:lang w:bidi="ar-SA"/>
          </w:rPr>
          <w:t>;</w:t>
        </w:r>
      </w:ins>
    </w:p>
    <w:p w14:paraId="2C27F2D7" w14:textId="77777777" w:rsidR="00DD26F6" w:rsidRDefault="00DD26F6" w:rsidP="00DD26F6">
      <w:pPr>
        <w:autoSpaceDE w:val="0"/>
        <w:autoSpaceDN w:val="0"/>
        <w:adjustRightInd w:val="0"/>
        <w:spacing w:after="0" w:line="240" w:lineRule="auto"/>
        <w:rPr>
          <w:ins w:id="1567" w:author="Ta Huong" w:date="2020-07-01T15:12:00Z"/>
          <w:rFonts w:ascii="Consolas" w:hAnsi="Consolas" w:cs="Consolas"/>
          <w:color w:val="000000"/>
          <w:sz w:val="19"/>
          <w:szCs w:val="19"/>
          <w:lang w:bidi="ar-SA"/>
        </w:rPr>
      </w:pPr>
      <w:ins w:id="1568" w:author="Ta Huong" w:date="2020-07-01T15:12:00Z">
        <w:r>
          <w:rPr>
            <w:rFonts w:ascii="Consolas" w:hAnsi="Consolas" w:cs="Consolas"/>
            <w:color w:val="000000"/>
            <w:sz w:val="19"/>
            <w:szCs w:val="19"/>
            <w:lang w:bidi="ar-SA"/>
          </w:rPr>
          <w:t xml:space="preserve">            }</w:t>
        </w:r>
      </w:ins>
    </w:p>
    <w:p w14:paraId="139BE578" w14:textId="77777777" w:rsidR="00DD26F6" w:rsidRDefault="00DD26F6" w:rsidP="00DD26F6">
      <w:pPr>
        <w:autoSpaceDE w:val="0"/>
        <w:autoSpaceDN w:val="0"/>
        <w:adjustRightInd w:val="0"/>
        <w:spacing w:after="0" w:line="240" w:lineRule="auto"/>
        <w:rPr>
          <w:ins w:id="1569" w:author="Ta Huong" w:date="2020-07-01T15:12:00Z"/>
          <w:rFonts w:ascii="Consolas" w:hAnsi="Consolas" w:cs="Consolas"/>
          <w:color w:val="000000"/>
          <w:sz w:val="19"/>
          <w:szCs w:val="19"/>
          <w:lang w:bidi="ar-SA"/>
        </w:rPr>
      </w:pPr>
    </w:p>
    <w:p w14:paraId="5EBEF9C5" w14:textId="77777777" w:rsidR="00DD26F6" w:rsidRDefault="00DD26F6" w:rsidP="00DD26F6">
      <w:pPr>
        <w:autoSpaceDE w:val="0"/>
        <w:autoSpaceDN w:val="0"/>
        <w:adjustRightInd w:val="0"/>
        <w:spacing w:after="0" w:line="240" w:lineRule="auto"/>
        <w:rPr>
          <w:ins w:id="1570" w:author="Ta Huong" w:date="2020-07-01T15:12:00Z"/>
          <w:rFonts w:ascii="Consolas" w:hAnsi="Consolas" w:cs="Consolas"/>
          <w:color w:val="000000"/>
          <w:sz w:val="19"/>
          <w:szCs w:val="19"/>
          <w:lang w:bidi="ar-SA"/>
        </w:rPr>
      </w:pPr>
      <w:ins w:id="1571"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canExecute;            </w:t>
        </w:r>
      </w:ins>
    </w:p>
    <w:p w14:paraId="5F80D7DA" w14:textId="77777777" w:rsidR="00DD26F6" w:rsidRDefault="00DD26F6" w:rsidP="00DD26F6">
      <w:pPr>
        <w:autoSpaceDE w:val="0"/>
        <w:autoSpaceDN w:val="0"/>
        <w:adjustRightInd w:val="0"/>
        <w:spacing w:after="0" w:line="240" w:lineRule="auto"/>
        <w:rPr>
          <w:ins w:id="1572" w:author="Ta Huong" w:date="2020-07-01T15:12:00Z"/>
          <w:rFonts w:ascii="Consolas" w:hAnsi="Consolas" w:cs="Consolas"/>
          <w:color w:val="000000"/>
          <w:sz w:val="19"/>
          <w:szCs w:val="19"/>
          <w:lang w:bidi="ar-SA"/>
        </w:rPr>
      </w:pPr>
      <w:ins w:id="1573" w:author="Ta Huong" w:date="2020-07-01T15:12:00Z">
        <w:r>
          <w:rPr>
            <w:rFonts w:ascii="Consolas" w:hAnsi="Consolas" w:cs="Consolas"/>
            <w:color w:val="000000"/>
            <w:sz w:val="19"/>
            <w:szCs w:val="19"/>
            <w:lang w:bidi="ar-SA"/>
          </w:rPr>
          <w:t xml:space="preserve">        }</w:t>
        </w:r>
      </w:ins>
    </w:p>
    <w:p w14:paraId="6CE5A580" w14:textId="77777777" w:rsidR="00DD26F6" w:rsidRDefault="00DD26F6" w:rsidP="00DD26F6">
      <w:pPr>
        <w:autoSpaceDE w:val="0"/>
        <w:autoSpaceDN w:val="0"/>
        <w:adjustRightInd w:val="0"/>
        <w:spacing w:after="0" w:line="240" w:lineRule="auto"/>
        <w:rPr>
          <w:ins w:id="1574" w:author="Ta Huong" w:date="2020-07-01T15:12:00Z"/>
          <w:rFonts w:ascii="Consolas" w:hAnsi="Consolas" w:cs="Consolas"/>
          <w:color w:val="000000"/>
          <w:sz w:val="19"/>
          <w:szCs w:val="19"/>
          <w:lang w:bidi="ar-SA"/>
        </w:rPr>
      </w:pPr>
    </w:p>
    <w:p w14:paraId="410B2180" w14:textId="77777777" w:rsidR="00DD26F6" w:rsidRDefault="00DD26F6" w:rsidP="00DD26F6">
      <w:pPr>
        <w:autoSpaceDE w:val="0"/>
        <w:autoSpaceDN w:val="0"/>
        <w:adjustRightInd w:val="0"/>
        <w:spacing w:after="0" w:line="240" w:lineRule="auto"/>
        <w:rPr>
          <w:ins w:id="1575" w:author="Ta Huong" w:date="2020-07-01T15:12:00Z"/>
          <w:rFonts w:ascii="Consolas" w:hAnsi="Consolas" w:cs="Consolas"/>
          <w:color w:val="000000"/>
          <w:sz w:val="19"/>
          <w:szCs w:val="19"/>
          <w:lang w:bidi="ar-SA"/>
        </w:rPr>
      </w:pPr>
      <w:ins w:id="1576"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capNhatThongTinGiaoVien(</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maGiaoVien,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diaChi,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dienThoai)</w:t>
        </w:r>
      </w:ins>
    </w:p>
    <w:p w14:paraId="63110B08" w14:textId="77777777" w:rsidR="00DD26F6" w:rsidRDefault="00DD26F6" w:rsidP="00DD26F6">
      <w:pPr>
        <w:autoSpaceDE w:val="0"/>
        <w:autoSpaceDN w:val="0"/>
        <w:adjustRightInd w:val="0"/>
        <w:spacing w:after="0" w:line="240" w:lineRule="auto"/>
        <w:rPr>
          <w:ins w:id="1577" w:author="Ta Huong" w:date="2020-07-01T15:12:00Z"/>
          <w:rFonts w:ascii="Consolas" w:hAnsi="Consolas" w:cs="Consolas"/>
          <w:color w:val="000000"/>
          <w:sz w:val="19"/>
          <w:szCs w:val="19"/>
          <w:lang w:bidi="ar-SA"/>
        </w:rPr>
      </w:pPr>
      <w:ins w:id="1578" w:author="Ta Huong" w:date="2020-07-01T15:12:00Z">
        <w:r>
          <w:rPr>
            <w:rFonts w:ascii="Consolas" w:hAnsi="Consolas" w:cs="Consolas"/>
            <w:color w:val="000000"/>
            <w:sz w:val="19"/>
            <w:szCs w:val="19"/>
            <w:lang w:bidi="ar-SA"/>
          </w:rPr>
          <w:t xml:space="preserve">        {</w:t>
        </w:r>
      </w:ins>
    </w:p>
    <w:p w14:paraId="1FE12273" w14:textId="77777777" w:rsidR="00DD26F6" w:rsidRDefault="00DD26F6" w:rsidP="00DD26F6">
      <w:pPr>
        <w:autoSpaceDE w:val="0"/>
        <w:autoSpaceDN w:val="0"/>
        <w:adjustRightInd w:val="0"/>
        <w:spacing w:after="0" w:line="240" w:lineRule="auto"/>
        <w:rPr>
          <w:ins w:id="1579" w:author="Ta Huong" w:date="2020-07-01T15:12:00Z"/>
          <w:rFonts w:ascii="Consolas" w:hAnsi="Consolas" w:cs="Consolas"/>
          <w:color w:val="000000"/>
          <w:sz w:val="19"/>
          <w:szCs w:val="19"/>
          <w:lang w:bidi="ar-SA"/>
        </w:rPr>
      </w:pPr>
      <w:ins w:id="1580"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try</w:t>
        </w:r>
      </w:ins>
    </w:p>
    <w:p w14:paraId="1AF368E0" w14:textId="77777777" w:rsidR="00DD26F6" w:rsidRDefault="00DD26F6" w:rsidP="00DD26F6">
      <w:pPr>
        <w:autoSpaceDE w:val="0"/>
        <w:autoSpaceDN w:val="0"/>
        <w:adjustRightInd w:val="0"/>
        <w:spacing w:after="0" w:line="240" w:lineRule="auto"/>
        <w:rPr>
          <w:ins w:id="1581" w:author="Ta Huong" w:date="2020-07-01T15:12:00Z"/>
          <w:rFonts w:ascii="Consolas" w:hAnsi="Consolas" w:cs="Consolas"/>
          <w:color w:val="000000"/>
          <w:sz w:val="19"/>
          <w:szCs w:val="19"/>
          <w:lang w:bidi="ar-SA"/>
        </w:rPr>
      </w:pPr>
      <w:ins w:id="1582" w:author="Ta Huong" w:date="2020-07-01T15:12:00Z">
        <w:r>
          <w:rPr>
            <w:rFonts w:ascii="Consolas" w:hAnsi="Consolas" w:cs="Consolas"/>
            <w:color w:val="000000"/>
            <w:sz w:val="19"/>
            <w:szCs w:val="19"/>
            <w:lang w:bidi="ar-SA"/>
          </w:rPr>
          <w:t xml:space="preserve">            {</w:t>
        </w:r>
      </w:ins>
    </w:p>
    <w:p w14:paraId="070B1DB7" w14:textId="77777777" w:rsidR="00DD26F6" w:rsidRDefault="00DD26F6" w:rsidP="00DD26F6">
      <w:pPr>
        <w:autoSpaceDE w:val="0"/>
        <w:autoSpaceDN w:val="0"/>
        <w:adjustRightInd w:val="0"/>
        <w:spacing w:after="0" w:line="240" w:lineRule="auto"/>
        <w:rPr>
          <w:ins w:id="1583" w:author="Ta Huong" w:date="2020-07-01T15:12:00Z"/>
          <w:rFonts w:ascii="Consolas" w:hAnsi="Consolas" w:cs="Consolas"/>
          <w:color w:val="000000"/>
          <w:sz w:val="19"/>
          <w:szCs w:val="19"/>
          <w:lang w:bidi="ar-SA"/>
        </w:rPr>
      </w:pPr>
      <w:ins w:id="1584"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var</w:t>
        </w:r>
        <w:r>
          <w:rPr>
            <w:rFonts w:ascii="Consolas" w:hAnsi="Consolas" w:cs="Consolas"/>
            <w:color w:val="000000"/>
            <w:sz w:val="19"/>
            <w:szCs w:val="19"/>
            <w:lang w:bidi="ar-SA"/>
          </w:rPr>
          <w:t xml:space="preserve"> query = (</w:t>
        </w:r>
        <w:r>
          <w:rPr>
            <w:rFonts w:ascii="Consolas" w:hAnsi="Consolas" w:cs="Consolas"/>
            <w:color w:val="0000FF"/>
            <w:sz w:val="19"/>
            <w:szCs w:val="19"/>
            <w:lang w:bidi="ar-SA"/>
          </w:rPr>
          <w:t>from</w:t>
        </w:r>
        <w:r>
          <w:rPr>
            <w:rFonts w:ascii="Consolas" w:hAnsi="Consolas" w:cs="Consolas"/>
            <w:color w:val="000000"/>
            <w:sz w:val="19"/>
            <w:szCs w:val="19"/>
            <w:lang w:bidi="ar-SA"/>
          </w:rPr>
          <w:t xml:space="preserve"> giaoVien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quanLyTruongHoc.GiaoViens</w:t>
        </w:r>
      </w:ins>
    </w:p>
    <w:p w14:paraId="507F9BC5" w14:textId="77777777" w:rsidR="00DD26F6" w:rsidRDefault="00DD26F6" w:rsidP="00DD26F6">
      <w:pPr>
        <w:autoSpaceDE w:val="0"/>
        <w:autoSpaceDN w:val="0"/>
        <w:adjustRightInd w:val="0"/>
        <w:spacing w:after="0" w:line="240" w:lineRule="auto"/>
        <w:rPr>
          <w:ins w:id="1585" w:author="Ta Huong" w:date="2020-07-01T15:12:00Z"/>
          <w:rFonts w:ascii="Consolas" w:hAnsi="Consolas" w:cs="Consolas"/>
          <w:color w:val="000000"/>
          <w:sz w:val="19"/>
          <w:szCs w:val="19"/>
          <w:lang w:bidi="ar-SA"/>
        </w:rPr>
      </w:pPr>
      <w:ins w:id="1586"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where</w:t>
        </w:r>
        <w:r>
          <w:rPr>
            <w:rFonts w:ascii="Consolas" w:hAnsi="Consolas" w:cs="Consolas"/>
            <w:color w:val="000000"/>
            <w:sz w:val="19"/>
            <w:szCs w:val="19"/>
            <w:lang w:bidi="ar-SA"/>
          </w:rPr>
          <w:t xml:space="preserve"> giaoVien.MaGV == maGiaoVien</w:t>
        </w:r>
      </w:ins>
    </w:p>
    <w:p w14:paraId="4A87A770" w14:textId="77777777" w:rsidR="00DD26F6" w:rsidRDefault="00DD26F6" w:rsidP="00DD26F6">
      <w:pPr>
        <w:autoSpaceDE w:val="0"/>
        <w:autoSpaceDN w:val="0"/>
        <w:adjustRightInd w:val="0"/>
        <w:spacing w:after="0" w:line="240" w:lineRule="auto"/>
        <w:rPr>
          <w:ins w:id="1587" w:author="Ta Huong" w:date="2020-07-01T15:12:00Z"/>
          <w:rFonts w:ascii="Consolas" w:hAnsi="Consolas" w:cs="Consolas"/>
          <w:color w:val="000000"/>
          <w:sz w:val="19"/>
          <w:szCs w:val="19"/>
          <w:lang w:bidi="ar-SA"/>
        </w:rPr>
      </w:pPr>
      <w:ins w:id="1588"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select</w:t>
        </w:r>
        <w:r>
          <w:rPr>
            <w:rFonts w:ascii="Consolas" w:hAnsi="Consolas" w:cs="Consolas"/>
            <w:color w:val="000000"/>
            <w:sz w:val="19"/>
            <w:szCs w:val="19"/>
            <w:lang w:bidi="ar-SA"/>
          </w:rPr>
          <w:t xml:space="preserve"> giaoVien</w:t>
        </w:r>
        <w:proofErr w:type="gramStart"/>
        <w:r>
          <w:rPr>
            <w:rFonts w:ascii="Consolas" w:hAnsi="Consolas" w:cs="Consolas"/>
            <w:color w:val="000000"/>
            <w:sz w:val="19"/>
            <w:szCs w:val="19"/>
            <w:lang w:bidi="ar-SA"/>
          </w:rPr>
          <w:t>).SingleOrDefault</w:t>
        </w:r>
        <w:proofErr w:type="gramEnd"/>
        <w:r>
          <w:rPr>
            <w:rFonts w:ascii="Consolas" w:hAnsi="Consolas" w:cs="Consolas"/>
            <w:color w:val="000000"/>
            <w:sz w:val="19"/>
            <w:szCs w:val="19"/>
            <w:lang w:bidi="ar-SA"/>
          </w:rPr>
          <w:t>();</w:t>
        </w:r>
      </w:ins>
    </w:p>
    <w:p w14:paraId="512F497B" w14:textId="77777777" w:rsidR="00DD26F6" w:rsidRDefault="00DD26F6" w:rsidP="00DD26F6">
      <w:pPr>
        <w:autoSpaceDE w:val="0"/>
        <w:autoSpaceDN w:val="0"/>
        <w:adjustRightInd w:val="0"/>
        <w:spacing w:after="0" w:line="240" w:lineRule="auto"/>
        <w:rPr>
          <w:ins w:id="1589" w:author="Ta Huong" w:date="2020-07-01T15:12:00Z"/>
          <w:rFonts w:ascii="Consolas" w:hAnsi="Consolas" w:cs="Consolas"/>
          <w:color w:val="000000"/>
          <w:sz w:val="19"/>
          <w:szCs w:val="19"/>
          <w:lang w:bidi="ar-SA"/>
        </w:rPr>
      </w:pPr>
    </w:p>
    <w:p w14:paraId="1E22CCB3" w14:textId="77777777" w:rsidR="00DD26F6" w:rsidRDefault="00DD26F6" w:rsidP="00DD26F6">
      <w:pPr>
        <w:autoSpaceDE w:val="0"/>
        <w:autoSpaceDN w:val="0"/>
        <w:adjustRightInd w:val="0"/>
        <w:spacing w:after="0" w:line="240" w:lineRule="auto"/>
        <w:rPr>
          <w:ins w:id="1590" w:author="Ta Huong" w:date="2020-07-01T15:12:00Z"/>
          <w:rFonts w:ascii="Consolas" w:hAnsi="Consolas" w:cs="Consolas"/>
          <w:color w:val="000000"/>
          <w:sz w:val="19"/>
          <w:szCs w:val="19"/>
          <w:lang w:bidi="ar-SA"/>
        </w:rPr>
      </w:pPr>
      <w:ins w:id="1591"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if</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query !</w:t>
        </w:r>
        <w:proofErr w:type="gramEnd"/>
        <w:r>
          <w:rPr>
            <w:rFonts w:ascii="Consolas" w:hAnsi="Consolas" w:cs="Consolas"/>
            <w:color w:val="000000"/>
            <w:sz w:val="19"/>
            <w:szCs w:val="19"/>
            <w:lang w:bidi="ar-SA"/>
          </w:rPr>
          <w:t xml:space="preserve">= </w:t>
        </w:r>
        <w:r>
          <w:rPr>
            <w:rFonts w:ascii="Consolas" w:hAnsi="Consolas" w:cs="Consolas"/>
            <w:color w:val="0000FF"/>
            <w:sz w:val="19"/>
            <w:szCs w:val="19"/>
            <w:lang w:bidi="ar-SA"/>
          </w:rPr>
          <w:t>null</w:t>
        </w:r>
        <w:r>
          <w:rPr>
            <w:rFonts w:ascii="Consolas" w:hAnsi="Consolas" w:cs="Consolas"/>
            <w:color w:val="000000"/>
            <w:sz w:val="19"/>
            <w:szCs w:val="19"/>
            <w:lang w:bidi="ar-SA"/>
          </w:rPr>
          <w:t>)</w:t>
        </w:r>
      </w:ins>
    </w:p>
    <w:p w14:paraId="3813C0C6" w14:textId="77777777" w:rsidR="00DD26F6" w:rsidRDefault="00DD26F6" w:rsidP="00DD26F6">
      <w:pPr>
        <w:autoSpaceDE w:val="0"/>
        <w:autoSpaceDN w:val="0"/>
        <w:adjustRightInd w:val="0"/>
        <w:spacing w:after="0" w:line="240" w:lineRule="auto"/>
        <w:rPr>
          <w:ins w:id="1592" w:author="Ta Huong" w:date="2020-07-01T15:12:00Z"/>
          <w:rFonts w:ascii="Consolas" w:hAnsi="Consolas" w:cs="Consolas"/>
          <w:color w:val="000000"/>
          <w:sz w:val="19"/>
          <w:szCs w:val="19"/>
          <w:lang w:bidi="ar-SA"/>
        </w:rPr>
      </w:pPr>
      <w:ins w:id="1593" w:author="Ta Huong" w:date="2020-07-01T15:12:00Z">
        <w:r>
          <w:rPr>
            <w:rFonts w:ascii="Consolas" w:hAnsi="Consolas" w:cs="Consolas"/>
            <w:color w:val="000000"/>
            <w:sz w:val="19"/>
            <w:szCs w:val="19"/>
            <w:lang w:bidi="ar-SA"/>
          </w:rPr>
          <w:t xml:space="preserve">                {</w:t>
        </w:r>
      </w:ins>
    </w:p>
    <w:p w14:paraId="68D74C49" w14:textId="77777777" w:rsidR="00DD26F6" w:rsidRDefault="00DD26F6" w:rsidP="00DD26F6">
      <w:pPr>
        <w:autoSpaceDE w:val="0"/>
        <w:autoSpaceDN w:val="0"/>
        <w:adjustRightInd w:val="0"/>
        <w:spacing w:after="0" w:line="240" w:lineRule="auto"/>
        <w:rPr>
          <w:ins w:id="1594" w:author="Ta Huong" w:date="2020-07-01T15:12:00Z"/>
          <w:rFonts w:ascii="Consolas" w:hAnsi="Consolas" w:cs="Consolas"/>
          <w:color w:val="000000"/>
          <w:sz w:val="19"/>
          <w:szCs w:val="19"/>
          <w:lang w:bidi="ar-SA"/>
        </w:rPr>
      </w:pPr>
      <w:ins w:id="1595"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query.DiaChi</w:t>
        </w:r>
        <w:proofErr w:type="gramEnd"/>
        <w:r>
          <w:rPr>
            <w:rFonts w:ascii="Consolas" w:hAnsi="Consolas" w:cs="Consolas"/>
            <w:color w:val="000000"/>
            <w:sz w:val="19"/>
            <w:szCs w:val="19"/>
            <w:lang w:bidi="ar-SA"/>
          </w:rPr>
          <w:t xml:space="preserve"> = diaChi;</w:t>
        </w:r>
      </w:ins>
    </w:p>
    <w:p w14:paraId="26967CFD" w14:textId="77777777" w:rsidR="00DD26F6" w:rsidRDefault="00DD26F6" w:rsidP="00DD26F6">
      <w:pPr>
        <w:autoSpaceDE w:val="0"/>
        <w:autoSpaceDN w:val="0"/>
        <w:adjustRightInd w:val="0"/>
        <w:spacing w:after="0" w:line="240" w:lineRule="auto"/>
        <w:rPr>
          <w:ins w:id="1596" w:author="Ta Huong" w:date="2020-07-01T15:12:00Z"/>
          <w:rFonts w:ascii="Consolas" w:hAnsi="Consolas" w:cs="Consolas"/>
          <w:color w:val="000000"/>
          <w:sz w:val="19"/>
          <w:szCs w:val="19"/>
          <w:lang w:bidi="ar-SA"/>
        </w:rPr>
      </w:pPr>
      <w:ins w:id="1597"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query.SoDT</w:t>
        </w:r>
        <w:proofErr w:type="gramEnd"/>
        <w:r>
          <w:rPr>
            <w:rFonts w:ascii="Consolas" w:hAnsi="Consolas" w:cs="Consolas"/>
            <w:color w:val="000000"/>
            <w:sz w:val="19"/>
            <w:szCs w:val="19"/>
            <w:lang w:bidi="ar-SA"/>
          </w:rPr>
          <w:t xml:space="preserve"> = dienThoai;</w:t>
        </w:r>
      </w:ins>
    </w:p>
    <w:p w14:paraId="7645C209" w14:textId="77777777" w:rsidR="00DD26F6" w:rsidRDefault="00DD26F6" w:rsidP="00DD26F6">
      <w:pPr>
        <w:autoSpaceDE w:val="0"/>
        <w:autoSpaceDN w:val="0"/>
        <w:adjustRightInd w:val="0"/>
        <w:spacing w:after="0" w:line="240" w:lineRule="auto"/>
        <w:rPr>
          <w:ins w:id="1598" w:author="Ta Huong" w:date="2020-07-01T15:12:00Z"/>
          <w:rFonts w:ascii="Consolas" w:hAnsi="Consolas" w:cs="Consolas"/>
          <w:color w:val="000000"/>
          <w:sz w:val="19"/>
          <w:szCs w:val="19"/>
          <w:lang w:bidi="ar-SA"/>
        </w:rPr>
      </w:pPr>
    </w:p>
    <w:p w14:paraId="6D31C216" w14:textId="77777777" w:rsidR="00DD26F6" w:rsidRDefault="00DD26F6" w:rsidP="00DD26F6">
      <w:pPr>
        <w:autoSpaceDE w:val="0"/>
        <w:autoSpaceDN w:val="0"/>
        <w:adjustRightInd w:val="0"/>
        <w:spacing w:after="0" w:line="240" w:lineRule="auto"/>
        <w:rPr>
          <w:ins w:id="1599" w:author="Ta Huong" w:date="2020-07-01T15:12:00Z"/>
          <w:rFonts w:ascii="Consolas" w:hAnsi="Consolas" w:cs="Consolas"/>
          <w:color w:val="000000"/>
          <w:sz w:val="19"/>
          <w:szCs w:val="19"/>
          <w:lang w:bidi="ar-SA"/>
        </w:rPr>
      </w:pPr>
      <w:ins w:id="1600" w:author="Ta Huong" w:date="2020-07-01T15:12:00Z">
        <w:r>
          <w:rPr>
            <w:rFonts w:ascii="Consolas" w:hAnsi="Consolas" w:cs="Consolas"/>
            <w:color w:val="000000"/>
            <w:sz w:val="19"/>
            <w:szCs w:val="19"/>
            <w:lang w:bidi="ar-SA"/>
          </w:rPr>
          <w:t xml:space="preserve">                    quanLyTruongHoc.SubmitChanges();</w:t>
        </w:r>
      </w:ins>
    </w:p>
    <w:p w14:paraId="28EFB8B6" w14:textId="77777777" w:rsidR="00DD26F6" w:rsidRDefault="00DD26F6" w:rsidP="00DD26F6">
      <w:pPr>
        <w:autoSpaceDE w:val="0"/>
        <w:autoSpaceDN w:val="0"/>
        <w:adjustRightInd w:val="0"/>
        <w:spacing w:after="0" w:line="240" w:lineRule="auto"/>
        <w:rPr>
          <w:ins w:id="1601" w:author="Ta Huong" w:date="2020-07-01T15:12:00Z"/>
          <w:rFonts w:ascii="Consolas" w:hAnsi="Consolas" w:cs="Consolas"/>
          <w:color w:val="000000"/>
          <w:sz w:val="19"/>
          <w:szCs w:val="19"/>
          <w:lang w:bidi="ar-SA"/>
        </w:rPr>
      </w:pPr>
      <w:ins w:id="1602" w:author="Ta Huong" w:date="2020-07-01T15:12:00Z">
        <w:r>
          <w:rPr>
            <w:rFonts w:ascii="Consolas" w:hAnsi="Consolas" w:cs="Consolas"/>
            <w:color w:val="000000"/>
            <w:sz w:val="19"/>
            <w:szCs w:val="19"/>
            <w:lang w:bidi="ar-SA"/>
          </w:rPr>
          <w:t xml:space="preserve">                }</w:t>
        </w:r>
      </w:ins>
    </w:p>
    <w:p w14:paraId="0F8DD531" w14:textId="77777777" w:rsidR="00DD26F6" w:rsidRDefault="00DD26F6" w:rsidP="00DD26F6">
      <w:pPr>
        <w:autoSpaceDE w:val="0"/>
        <w:autoSpaceDN w:val="0"/>
        <w:adjustRightInd w:val="0"/>
        <w:spacing w:after="0" w:line="240" w:lineRule="auto"/>
        <w:rPr>
          <w:ins w:id="1603" w:author="Ta Huong" w:date="2020-07-01T15:12:00Z"/>
          <w:rFonts w:ascii="Consolas" w:hAnsi="Consolas" w:cs="Consolas"/>
          <w:color w:val="000000"/>
          <w:sz w:val="19"/>
          <w:szCs w:val="19"/>
          <w:lang w:bidi="ar-SA"/>
        </w:rPr>
      </w:pPr>
    </w:p>
    <w:p w14:paraId="4F387FAF" w14:textId="77777777" w:rsidR="00DD26F6" w:rsidRDefault="00DD26F6" w:rsidP="00DD26F6">
      <w:pPr>
        <w:autoSpaceDE w:val="0"/>
        <w:autoSpaceDN w:val="0"/>
        <w:adjustRightInd w:val="0"/>
        <w:spacing w:after="0" w:line="240" w:lineRule="auto"/>
        <w:rPr>
          <w:ins w:id="1604" w:author="Ta Huong" w:date="2020-07-01T15:12:00Z"/>
          <w:rFonts w:ascii="Consolas" w:hAnsi="Consolas" w:cs="Consolas"/>
          <w:color w:val="000000"/>
          <w:sz w:val="19"/>
          <w:szCs w:val="19"/>
          <w:lang w:bidi="ar-SA"/>
        </w:rPr>
      </w:pPr>
      <w:ins w:id="1605"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true</w:t>
        </w:r>
        <w:r>
          <w:rPr>
            <w:rFonts w:ascii="Consolas" w:hAnsi="Consolas" w:cs="Consolas"/>
            <w:color w:val="000000"/>
            <w:sz w:val="19"/>
            <w:szCs w:val="19"/>
            <w:lang w:bidi="ar-SA"/>
          </w:rPr>
          <w:t>;</w:t>
        </w:r>
      </w:ins>
    </w:p>
    <w:p w14:paraId="45872FF8" w14:textId="77777777" w:rsidR="00DD26F6" w:rsidRDefault="00DD26F6" w:rsidP="00DD26F6">
      <w:pPr>
        <w:autoSpaceDE w:val="0"/>
        <w:autoSpaceDN w:val="0"/>
        <w:adjustRightInd w:val="0"/>
        <w:spacing w:after="0" w:line="240" w:lineRule="auto"/>
        <w:rPr>
          <w:ins w:id="1606" w:author="Ta Huong" w:date="2020-07-01T15:12:00Z"/>
          <w:rFonts w:ascii="Consolas" w:hAnsi="Consolas" w:cs="Consolas"/>
          <w:color w:val="000000"/>
          <w:sz w:val="19"/>
          <w:szCs w:val="19"/>
          <w:lang w:bidi="ar-SA"/>
        </w:rPr>
      </w:pPr>
      <w:ins w:id="1607" w:author="Ta Huong" w:date="2020-07-01T15:12:00Z">
        <w:r>
          <w:rPr>
            <w:rFonts w:ascii="Consolas" w:hAnsi="Consolas" w:cs="Consolas"/>
            <w:color w:val="000000"/>
            <w:sz w:val="19"/>
            <w:szCs w:val="19"/>
            <w:lang w:bidi="ar-SA"/>
          </w:rPr>
          <w:t xml:space="preserve">            }</w:t>
        </w:r>
      </w:ins>
    </w:p>
    <w:p w14:paraId="6E481D4D" w14:textId="77777777" w:rsidR="00DD26F6" w:rsidRDefault="00DD26F6" w:rsidP="00DD26F6">
      <w:pPr>
        <w:autoSpaceDE w:val="0"/>
        <w:autoSpaceDN w:val="0"/>
        <w:adjustRightInd w:val="0"/>
        <w:spacing w:after="0" w:line="240" w:lineRule="auto"/>
        <w:rPr>
          <w:ins w:id="1608" w:author="Ta Huong" w:date="2020-07-01T15:12:00Z"/>
          <w:rFonts w:ascii="Consolas" w:hAnsi="Consolas" w:cs="Consolas"/>
          <w:color w:val="000000"/>
          <w:sz w:val="19"/>
          <w:szCs w:val="19"/>
          <w:lang w:bidi="ar-SA"/>
        </w:rPr>
      </w:pPr>
      <w:ins w:id="1609"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catch</w:t>
        </w:r>
      </w:ins>
    </w:p>
    <w:p w14:paraId="5F98F580" w14:textId="77777777" w:rsidR="00DD26F6" w:rsidRDefault="00DD26F6" w:rsidP="00DD26F6">
      <w:pPr>
        <w:autoSpaceDE w:val="0"/>
        <w:autoSpaceDN w:val="0"/>
        <w:adjustRightInd w:val="0"/>
        <w:spacing w:after="0" w:line="240" w:lineRule="auto"/>
        <w:rPr>
          <w:ins w:id="1610" w:author="Ta Huong" w:date="2020-07-01T15:12:00Z"/>
          <w:rFonts w:ascii="Consolas" w:hAnsi="Consolas" w:cs="Consolas"/>
          <w:color w:val="000000"/>
          <w:sz w:val="19"/>
          <w:szCs w:val="19"/>
          <w:lang w:bidi="ar-SA"/>
        </w:rPr>
      </w:pPr>
      <w:ins w:id="1611" w:author="Ta Huong" w:date="2020-07-01T15:12:00Z">
        <w:r>
          <w:rPr>
            <w:rFonts w:ascii="Consolas" w:hAnsi="Consolas" w:cs="Consolas"/>
            <w:color w:val="000000"/>
            <w:sz w:val="19"/>
            <w:szCs w:val="19"/>
            <w:lang w:bidi="ar-SA"/>
          </w:rPr>
          <w:t xml:space="preserve">            {</w:t>
        </w:r>
      </w:ins>
    </w:p>
    <w:p w14:paraId="0A0F2A50" w14:textId="77777777" w:rsidR="00DD26F6" w:rsidRDefault="00DD26F6" w:rsidP="00DD26F6">
      <w:pPr>
        <w:autoSpaceDE w:val="0"/>
        <w:autoSpaceDN w:val="0"/>
        <w:adjustRightInd w:val="0"/>
        <w:spacing w:after="0" w:line="240" w:lineRule="auto"/>
        <w:rPr>
          <w:ins w:id="1612" w:author="Ta Huong" w:date="2020-07-01T15:12:00Z"/>
          <w:rFonts w:ascii="Consolas" w:hAnsi="Consolas" w:cs="Consolas"/>
          <w:color w:val="000000"/>
          <w:sz w:val="19"/>
          <w:szCs w:val="19"/>
          <w:lang w:bidi="ar-SA"/>
        </w:rPr>
      </w:pPr>
      <w:ins w:id="1613"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false</w:t>
        </w:r>
        <w:r>
          <w:rPr>
            <w:rFonts w:ascii="Consolas" w:hAnsi="Consolas" w:cs="Consolas"/>
            <w:color w:val="000000"/>
            <w:sz w:val="19"/>
            <w:szCs w:val="19"/>
            <w:lang w:bidi="ar-SA"/>
          </w:rPr>
          <w:t>;</w:t>
        </w:r>
      </w:ins>
    </w:p>
    <w:p w14:paraId="02D6E761" w14:textId="77777777" w:rsidR="00DD26F6" w:rsidRDefault="00DD26F6" w:rsidP="00DD26F6">
      <w:pPr>
        <w:autoSpaceDE w:val="0"/>
        <w:autoSpaceDN w:val="0"/>
        <w:adjustRightInd w:val="0"/>
        <w:spacing w:after="0" w:line="240" w:lineRule="auto"/>
        <w:rPr>
          <w:ins w:id="1614" w:author="Ta Huong" w:date="2020-07-01T15:12:00Z"/>
          <w:rFonts w:ascii="Consolas" w:hAnsi="Consolas" w:cs="Consolas"/>
          <w:color w:val="000000"/>
          <w:sz w:val="19"/>
          <w:szCs w:val="19"/>
          <w:lang w:bidi="ar-SA"/>
        </w:rPr>
      </w:pPr>
      <w:ins w:id="1615" w:author="Ta Huong" w:date="2020-07-01T15:12:00Z">
        <w:r>
          <w:rPr>
            <w:rFonts w:ascii="Consolas" w:hAnsi="Consolas" w:cs="Consolas"/>
            <w:color w:val="000000"/>
            <w:sz w:val="19"/>
            <w:szCs w:val="19"/>
            <w:lang w:bidi="ar-SA"/>
          </w:rPr>
          <w:t xml:space="preserve">            }</w:t>
        </w:r>
      </w:ins>
    </w:p>
    <w:p w14:paraId="09771D14" w14:textId="77777777" w:rsidR="00DD26F6" w:rsidRDefault="00DD26F6" w:rsidP="00DD26F6">
      <w:pPr>
        <w:autoSpaceDE w:val="0"/>
        <w:autoSpaceDN w:val="0"/>
        <w:adjustRightInd w:val="0"/>
        <w:spacing w:after="0" w:line="240" w:lineRule="auto"/>
        <w:rPr>
          <w:ins w:id="1616" w:author="Ta Huong" w:date="2020-07-01T15:12:00Z"/>
          <w:rFonts w:ascii="Consolas" w:hAnsi="Consolas" w:cs="Consolas"/>
          <w:color w:val="000000"/>
          <w:sz w:val="19"/>
          <w:szCs w:val="19"/>
          <w:lang w:bidi="ar-SA"/>
        </w:rPr>
      </w:pPr>
    </w:p>
    <w:p w14:paraId="39A33B85" w14:textId="77777777" w:rsidR="00DD26F6" w:rsidRDefault="00DD26F6" w:rsidP="00DD26F6">
      <w:pPr>
        <w:autoSpaceDE w:val="0"/>
        <w:autoSpaceDN w:val="0"/>
        <w:adjustRightInd w:val="0"/>
        <w:spacing w:after="0" w:line="240" w:lineRule="auto"/>
        <w:rPr>
          <w:ins w:id="1617" w:author="Ta Huong" w:date="2020-07-01T15:12:00Z"/>
          <w:rFonts w:ascii="Consolas" w:hAnsi="Consolas" w:cs="Consolas"/>
          <w:color w:val="000000"/>
          <w:sz w:val="19"/>
          <w:szCs w:val="19"/>
          <w:lang w:bidi="ar-SA"/>
        </w:rPr>
      </w:pPr>
      <w:ins w:id="1618"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canExecute;</w:t>
        </w:r>
      </w:ins>
    </w:p>
    <w:p w14:paraId="462F3114" w14:textId="77777777" w:rsidR="00DD26F6" w:rsidRDefault="00DD26F6" w:rsidP="00DD26F6">
      <w:pPr>
        <w:autoSpaceDE w:val="0"/>
        <w:autoSpaceDN w:val="0"/>
        <w:adjustRightInd w:val="0"/>
        <w:spacing w:after="0" w:line="240" w:lineRule="auto"/>
        <w:rPr>
          <w:ins w:id="1619" w:author="Ta Huong" w:date="2020-07-01T15:12:00Z"/>
          <w:rFonts w:ascii="Consolas" w:hAnsi="Consolas" w:cs="Consolas"/>
          <w:color w:val="000000"/>
          <w:sz w:val="19"/>
          <w:szCs w:val="19"/>
          <w:lang w:bidi="ar-SA"/>
        </w:rPr>
      </w:pPr>
      <w:ins w:id="1620" w:author="Ta Huong" w:date="2020-07-01T15:12:00Z">
        <w:r>
          <w:rPr>
            <w:rFonts w:ascii="Consolas" w:hAnsi="Consolas" w:cs="Consolas"/>
            <w:color w:val="000000"/>
            <w:sz w:val="19"/>
            <w:szCs w:val="19"/>
            <w:lang w:bidi="ar-SA"/>
          </w:rPr>
          <w:t xml:space="preserve">        }</w:t>
        </w:r>
      </w:ins>
    </w:p>
    <w:p w14:paraId="1B7A99AB" w14:textId="77777777" w:rsidR="00DD26F6" w:rsidRDefault="00DD26F6" w:rsidP="00DD26F6">
      <w:pPr>
        <w:autoSpaceDE w:val="0"/>
        <w:autoSpaceDN w:val="0"/>
        <w:adjustRightInd w:val="0"/>
        <w:spacing w:after="0" w:line="240" w:lineRule="auto"/>
        <w:rPr>
          <w:ins w:id="1621" w:author="Ta Huong" w:date="2020-07-01T15:12:00Z"/>
          <w:rFonts w:ascii="Consolas" w:hAnsi="Consolas" w:cs="Consolas"/>
          <w:color w:val="000000"/>
          <w:sz w:val="19"/>
          <w:szCs w:val="19"/>
          <w:lang w:bidi="ar-SA"/>
        </w:rPr>
      </w:pPr>
    </w:p>
    <w:p w14:paraId="496600F3" w14:textId="77777777" w:rsidR="00DD26F6" w:rsidRDefault="00DD26F6" w:rsidP="00DD26F6">
      <w:pPr>
        <w:autoSpaceDE w:val="0"/>
        <w:autoSpaceDN w:val="0"/>
        <w:adjustRightInd w:val="0"/>
        <w:spacing w:after="0" w:line="240" w:lineRule="auto"/>
        <w:rPr>
          <w:ins w:id="1622" w:author="Ta Huong" w:date="2020-07-01T15:12:00Z"/>
          <w:rFonts w:ascii="Consolas" w:hAnsi="Consolas" w:cs="Consolas"/>
          <w:color w:val="000000"/>
          <w:sz w:val="19"/>
          <w:szCs w:val="19"/>
          <w:lang w:bidi="ar-SA"/>
        </w:rPr>
      </w:pPr>
      <w:ins w:id="1623"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capNhatMatKhau(</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maGiaoVien,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matKhau)</w:t>
        </w:r>
      </w:ins>
    </w:p>
    <w:p w14:paraId="693F3D39" w14:textId="77777777" w:rsidR="00DD26F6" w:rsidRDefault="00DD26F6" w:rsidP="00DD26F6">
      <w:pPr>
        <w:autoSpaceDE w:val="0"/>
        <w:autoSpaceDN w:val="0"/>
        <w:adjustRightInd w:val="0"/>
        <w:spacing w:after="0" w:line="240" w:lineRule="auto"/>
        <w:rPr>
          <w:ins w:id="1624" w:author="Ta Huong" w:date="2020-07-01T15:12:00Z"/>
          <w:rFonts w:ascii="Consolas" w:hAnsi="Consolas" w:cs="Consolas"/>
          <w:color w:val="000000"/>
          <w:sz w:val="19"/>
          <w:szCs w:val="19"/>
          <w:lang w:bidi="ar-SA"/>
        </w:rPr>
      </w:pPr>
      <w:ins w:id="1625" w:author="Ta Huong" w:date="2020-07-01T15:12:00Z">
        <w:r>
          <w:rPr>
            <w:rFonts w:ascii="Consolas" w:hAnsi="Consolas" w:cs="Consolas"/>
            <w:color w:val="000000"/>
            <w:sz w:val="19"/>
            <w:szCs w:val="19"/>
            <w:lang w:bidi="ar-SA"/>
          </w:rPr>
          <w:t xml:space="preserve">        {</w:t>
        </w:r>
      </w:ins>
    </w:p>
    <w:p w14:paraId="3A1C9078" w14:textId="77777777" w:rsidR="00DD26F6" w:rsidRDefault="00DD26F6" w:rsidP="00DD26F6">
      <w:pPr>
        <w:autoSpaceDE w:val="0"/>
        <w:autoSpaceDN w:val="0"/>
        <w:adjustRightInd w:val="0"/>
        <w:spacing w:after="0" w:line="240" w:lineRule="auto"/>
        <w:rPr>
          <w:ins w:id="1626" w:author="Ta Huong" w:date="2020-07-01T15:12:00Z"/>
          <w:rFonts w:ascii="Consolas" w:hAnsi="Consolas" w:cs="Consolas"/>
          <w:color w:val="000000"/>
          <w:sz w:val="19"/>
          <w:szCs w:val="19"/>
          <w:lang w:bidi="ar-SA"/>
        </w:rPr>
      </w:pPr>
      <w:ins w:id="1627"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try</w:t>
        </w:r>
      </w:ins>
    </w:p>
    <w:p w14:paraId="74DF207C" w14:textId="77777777" w:rsidR="00DD26F6" w:rsidRDefault="00DD26F6" w:rsidP="00DD26F6">
      <w:pPr>
        <w:autoSpaceDE w:val="0"/>
        <w:autoSpaceDN w:val="0"/>
        <w:adjustRightInd w:val="0"/>
        <w:spacing w:after="0" w:line="240" w:lineRule="auto"/>
        <w:rPr>
          <w:ins w:id="1628" w:author="Ta Huong" w:date="2020-07-01T15:12:00Z"/>
          <w:rFonts w:ascii="Consolas" w:hAnsi="Consolas" w:cs="Consolas"/>
          <w:color w:val="000000"/>
          <w:sz w:val="19"/>
          <w:szCs w:val="19"/>
          <w:lang w:bidi="ar-SA"/>
        </w:rPr>
      </w:pPr>
      <w:ins w:id="1629" w:author="Ta Huong" w:date="2020-07-01T15:12:00Z">
        <w:r>
          <w:rPr>
            <w:rFonts w:ascii="Consolas" w:hAnsi="Consolas" w:cs="Consolas"/>
            <w:color w:val="000000"/>
            <w:sz w:val="19"/>
            <w:szCs w:val="19"/>
            <w:lang w:bidi="ar-SA"/>
          </w:rPr>
          <w:t xml:space="preserve">            {</w:t>
        </w:r>
      </w:ins>
    </w:p>
    <w:p w14:paraId="2EEE2D88" w14:textId="77777777" w:rsidR="00DD26F6" w:rsidRDefault="00DD26F6" w:rsidP="00DD26F6">
      <w:pPr>
        <w:autoSpaceDE w:val="0"/>
        <w:autoSpaceDN w:val="0"/>
        <w:adjustRightInd w:val="0"/>
        <w:spacing w:after="0" w:line="240" w:lineRule="auto"/>
        <w:rPr>
          <w:ins w:id="1630" w:author="Ta Huong" w:date="2020-07-01T15:12:00Z"/>
          <w:rFonts w:ascii="Consolas" w:hAnsi="Consolas" w:cs="Consolas"/>
          <w:color w:val="000000"/>
          <w:sz w:val="19"/>
          <w:szCs w:val="19"/>
          <w:lang w:bidi="ar-SA"/>
        </w:rPr>
      </w:pPr>
      <w:ins w:id="1631" w:author="Ta Huong" w:date="2020-07-01T15:12:00Z">
        <w:r>
          <w:rPr>
            <w:rFonts w:ascii="Consolas" w:hAnsi="Consolas" w:cs="Consolas"/>
            <w:color w:val="000000"/>
            <w:sz w:val="19"/>
            <w:szCs w:val="19"/>
            <w:lang w:bidi="ar-SA"/>
          </w:rPr>
          <w:lastRenderedPageBreak/>
          <w:t xml:space="preserve">                </w:t>
        </w:r>
        <w:r>
          <w:rPr>
            <w:rFonts w:ascii="Consolas" w:hAnsi="Consolas" w:cs="Consolas"/>
            <w:color w:val="0000FF"/>
            <w:sz w:val="19"/>
            <w:szCs w:val="19"/>
            <w:lang w:bidi="ar-SA"/>
          </w:rPr>
          <w:t>var</w:t>
        </w:r>
        <w:r>
          <w:rPr>
            <w:rFonts w:ascii="Consolas" w:hAnsi="Consolas" w:cs="Consolas"/>
            <w:color w:val="000000"/>
            <w:sz w:val="19"/>
            <w:szCs w:val="19"/>
            <w:lang w:bidi="ar-SA"/>
          </w:rPr>
          <w:t xml:space="preserve"> query = (</w:t>
        </w:r>
        <w:r>
          <w:rPr>
            <w:rFonts w:ascii="Consolas" w:hAnsi="Consolas" w:cs="Consolas"/>
            <w:color w:val="0000FF"/>
            <w:sz w:val="19"/>
            <w:szCs w:val="19"/>
            <w:lang w:bidi="ar-SA"/>
          </w:rPr>
          <w:t>from</w:t>
        </w:r>
        <w:r>
          <w:rPr>
            <w:rFonts w:ascii="Consolas" w:hAnsi="Consolas" w:cs="Consolas"/>
            <w:color w:val="000000"/>
            <w:sz w:val="19"/>
            <w:szCs w:val="19"/>
            <w:lang w:bidi="ar-SA"/>
          </w:rPr>
          <w:t xml:space="preserve"> giaoVien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quanLyTruongHoc.DangNhaps</w:t>
        </w:r>
      </w:ins>
    </w:p>
    <w:p w14:paraId="0255973F" w14:textId="77777777" w:rsidR="00DD26F6" w:rsidRDefault="00DD26F6" w:rsidP="00DD26F6">
      <w:pPr>
        <w:autoSpaceDE w:val="0"/>
        <w:autoSpaceDN w:val="0"/>
        <w:adjustRightInd w:val="0"/>
        <w:spacing w:after="0" w:line="240" w:lineRule="auto"/>
        <w:rPr>
          <w:ins w:id="1632" w:author="Ta Huong" w:date="2020-07-01T15:12:00Z"/>
          <w:rFonts w:ascii="Consolas" w:hAnsi="Consolas" w:cs="Consolas"/>
          <w:color w:val="000000"/>
          <w:sz w:val="19"/>
          <w:szCs w:val="19"/>
          <w:lang w:bidi="ar-SA"/>
        </w:rPr>
      </w:pPr>
      <w:ins w:id="1633"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where</w:t>
        </w:r>
        <w:r>
          <w:rPr>
            <w:rFonts w:ascii="Consolas" w:hAnsi="Consolas" w:cs="Consolas"/>
            <w:color w:val="000000"/>
            <w:sz w:val="19"/>
            <w:szCs w:val="19"/>
            <w:lang w:bidi="ar-SA"/>
          </w:rPr>
          <w:t xml:space="preserve"> giaoVien.MaGV == maGiaoVien</w:t>
        </w:r>
      </w:ins>
    </w:p>
    <w:p w14:paraId="28980163" w14:textId="77777777" w:rsidR="00DD26F6" w:rsidRDefault="00DD26F6" w:rsidP="00DD26F6">
      <w:pPr>
        <w:autoSpaceDE w:val="0"/>
        <w:autoSpaceDN w:val="0"/>
        <w:adjustRightInd w:val="0"/>
        <w:spacing w:after="0" w:line="240" w:lineRule="auto"/>
        <w:rPr>
          <w:ins w:id="1634" w:author="Ta Huong" w:date="2020-07-01T15:12:00Z"/>
          <w:rFonts w:ascii="Consolas" w:hAnsi="Consolas" w:cs="Consolas"/>
          <w:color w:val="000000"/>
          <w:sz w:val="19"/>
          <w:szCs w:val="19"/>
          <w:lang w:bidi="ar-SA"/>
        </w:rPr>
      </w:pPr>
      <w:ins w:id="1635"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select</w:t>
        </w:r>
        <w:r>
          <w:rPr>
            <w:rFonts w:ascii="Consolas" w:hAnsi="Consolas" w:cs="Consolas"/>
            <w:color w:val="000000"/>
            <w:sz w:val="19"/>
            <w:szCs w:val="19"/>
            <w:lang w:bidi="ar-SA"/>
          </w:rPr>
          <w:t xml:space="preserve"> giaoVien</w:t>
        </w:r>
        <w:proofErr w:type="gramStart"/>
        <w:r>
          <w:rPr>
            <w:rFonts w:ascii="Consolas" w:hAnsi="Consolas" w:cs="Consolas"/>
            <w:color w:val="000000"/>
            <w:sz w:val="19"/>
            <w:szCs w:val="19"/>
            <w:lang w:bidi="ar-SA"/>
          </w:rPr>
          <w:t>).SingleOrDefault</w:t>
        </w:r>
        <w:proofErr w:type="gramEnd"/>
        <w:r>
          <w:rPr>
            <w:rFonts w:ascii="Consolas" w:hAnsi="Consolas" w:cs="Consolas"/>
            <w:color w:val="000000"/>
            <w:sz w:val="19"/>
            <w:szCs w:val="19"/>
            <w:lang w:bidi="ar-SA"/>
          </w:rPr>
          <w:t>();</w:t>
        </w:r>
      </w:ins>
    </w:p>
    <w:p w14:paraId="6A7A00F7" w14:textId="77777777" w:rsidR="00DD26F6" w:rsidRDefault="00DD26F6" w:rsidP="00DD26F6">
      <w:pPr>
        <w:autoSpaceDE w:val="0"/>
        <w:autoSpaceDN w:val="0"/>
        <w:adjustRightInd w:val="0"/>
        <w:spacing w:after="0" w:line="240" w:lineRule="auto"/>
        <w:rPr>
          <w:ins w:id="1636" w:author="Ta Huong" w:date="2020-07-01T15:12:00Z"/>
          <w:rFonts w:ascii="Consolas" w:hAnsi="Consolas" w:cs="Consolas"/>
          <w:color w:val="000000"/>
          <w:sz w:val="19"/>
          <w:szCs w:val="19"/>
          <w:lang w:bidi="ar-SA"/>
        </w:rPr>
      </w:pPr>
    </w:p>
    <w:p w14:paraId="6583F7F1" w14:textId="77777777" w:rsidR="00DD26F6" w:rsidRDefault="00DD26F6" w:rsidP="00DD26F6">
      <w:pPr>
        <w:autoSpaceDE w:val="0"/>
        <w:autoSpaceDN w:val="0"/>
        <w:adjustRightInd w:val="0"/>
        <w:spacing w:after="0" w:line="240" w:lineRule="auto"/>
        <w:rPr>
          <w:ins w:id="1637" w:author="Ta Huong" w:date="2020-07-01T15:12:00Z"/>
          <w:rFonts w:ascii="Consolas" w:hAnsi="Consolas" w:cs="Consolas"/>
          <w:color w:val="000000"/>
          <w:sz w:val="19"/>
          <w:szCs w:val="19"/>
          <w:lang w:bidi="ar-SA"/>
        </w:rPr>
      </w:pPr>
      <w:ins w:id="1638"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if</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query !</w:t>
        </w:r>
        <w:proofErr w:type="gramEnd"/>
        <w:r>
          <w:rPr>
            <w:rFonts w:ascii="Consolas" w:hAnsi="Consolas" w:cs="Consolas"/>
            <w:color w:val="000000"/>
            <w:sz w:val="19"/>
            <w:szCs w:val="19"/>
            <w:lang w:bidi="ar-SA"/>
          </w:rPr>
          <w:t xml:space="preserve">= </w:t>
        </w:r>
        <w:r>
          <w:rPr>
            <w:rFonts w:ascii="Consolas" w:hAnsi="Consolas" w:cs="Consolas"/>
            <w:color w:val="0000FF"/>
            <w:sz w:val="19"/>
            <w:szCs w:val="19"/>
            <w:lang w:bidi="ar-SA"/>
          </w:rPr>
          <w:t>null</w:t>
        </w:r>
        <w:r>
          <w:rPr>
            <w:rFonts w:ascii="Consolas" w:hAnsi="Consolas" w:cs="Consolas"/>
            <w:color w:val="000000"/>
            <w:sz w:val="19"/>
            <w:szCs w:val="19"/>
            <w:lang w:bidi="ar-SA"/>
          </w:rPr>
          <w:t>)</w:t>
        </w:r>
      </w:ins>
    </w:p>
    <w:p w14:paraId="12CBCE31" w14:textId="77777777" w:rsidR="00DD26F6" w:rsidRDefault="00DD26F6" w:rsidP="00DD26F6">
      <w:pPr>
        <w:autoSpaceDE w:val="0"/>
        <w:autoSpaceDN w:val="0"/>
        <w:adjustRightInd w:val="0"/>
        <w:spacing w:after="0" w:line="240" w:lineRule="auto"/>
        <w:rPr>
          <w:ins w:id="1639" w:author="Ta Huong" w:date="2020-07-01T15:12:00Z"/>
          <w:rFonts w:ascii="Consolas" w:hAnsi="Consolas" w:cs="Consolas"/>
          <w:color w:val="000000"/>
          <w:sz w:val="19"/>
          <w:szCs w:val="19"/>
          <w:lang w:bidi="ar-SA"/>
        </w:rPr>
      </w:pPr>
      <w:ins w:id="1640" w:author="Ta Huong" w:date="2020-07-01T15:12:00Z">
        <w:r>
          <w:rPr>
            <w:rFonts w:ascii="Consolas" w:hAnsi="Consolas" w:cs="Consolas"/>
            <w:color w:val="000000"/>
            <w:sz w:val="19"/>
            <w:szCs w:val="19"/>
            <w:lang w:bidi="ar-SA"/>
          </w:rPr>
          <w:t xml:space="preserve">                {</w:t>
        </w:r>
      </w:ins>
    </w:p>
    <w:p w14:paraId="2FB1E805" w14:textId="77777777" w:rsidR="00DD26F6" w:rsidRDefault="00DD26F6" w:rsidP="00DD26F6">
      <w:pPr>
        <w:autoSpaceDE w:val="0"/>
        <w:autoSpaceDN w:val="0"/>
        <w:adjustRightInd w:val="0"/>
        <w:spacing w:after="0" w:line="240" w:lineRule="auto"/>
        <w:rPr>
          <w:ins w:id="1641" w:author="Ta Huong" w:date="2020-07-01T15:12:00Z"/>
          <w:rFonts w:ascii="Consolas" w:hAnsi="Consolas" w:cs="Consolas"/>
          <w:color w:val="000000"/>
          <w:sz w:val="19"/>
          <w:szCs w:val="19"/>
          <w:lang w:bidi="ar-SA"/>
        </w:rPr>
      </w:pPr>
      <w:ins w:id="1642"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query.MatKhau</w:t>
        </w:r>
        <w:proofErr w:type="gramEnd"/>
        <w:r>
          <w:rPr>
            <w:rFonts w:ascii="Consolas" w:hAnsi="Consolas" w:cs="Consolas"/>
            <w:color w:val="000000"/>
            <w:sz w:val="19"/>
            <w:szCs w:val="19"/>
            <w:lang w:bidi="ar-SA"/>
          </w:rPr>
          <w:t xml:space="preserve"> = matKhau;</w:t>
        </w:r>
      </w:ins>
    </w:p>
    <w:p w14:paraId="571EE6D3" w14:textId="77777777" w:rsidR="00DD26F6" w:rsidRDefault="00DD26F6" w:rsidP="00DD26F6">
      <w:pPr>
        <w:autoSpaceDE w:val="0"/>
        <w:autoSpaceDN w:val="0"/>
        <w:adjustRightInd w:val="0"/>
        <w:spacing w:after="0" w:line="240" w:lineRule="auto"/>
        <w:rPr>
          <w:ins w:id="1643" w:author="Ta Huong" w:date="2020-07-01T15:12:00Z"/>
          <w:rFonts w:ascii="Consolas" w:hAnsi="Consolas" w:cs="Consolas"/>
          <w:color w:val="000000"/>
          <w:sz w:val="19"/>
          <w:szCs w:val="19"/>
          <w:lang w:bidi="ar-SA"/>
        </w:rPr>
      </w:pPr>
    </w:p>
    <w:p w14:paraId="578A12C7" w14:textId="77777777" w:rsidR="00DD26F6" w:rsidRDefault="00DD26F6" w:rsidP="00DD26F6">
      <w:pPr>
        <w:autoSpaceDE w:val="0"/>
        <w:autoSpaceDN w:val="0"/>
        <w:adjustRightInd w:val="0"/>
        <w:spacing w:after="0" w:line="240" w:lineRule="auto"/>
        <w:rPr>
          <w:ins w:id="1644" w:author="Ta Huong" w:date="2020-07-01T15:12:00Z"/>
          <w:rFonts w:ascii="Consolas" w:hAnsi="Consolas" w:cs="Consolas"/>
          <w:color w:val="000000"/>
          <w:sz w:val="19"/>
          <w:szCs w:val="19"/>
          <w:lang w:bidi="ar-SA"/>
        </w:rPr>
      </w:pPr>
      <w:ins w:id="1645" w:author="Ta Huong" w:date="2020-07-01T15:12:00Z">
        <w:r>
          <w:rPr>
            <w:rFonts w:ascii="Consolas" w:hAnsi="Consolas" w:cs="Consolas"/>
            <w:color w:val="000000"/>
            <w:sz w:val="19"/>
            <w:szCs w:val="19"/>
            <w:lang w:bidi="ar-SA"/>
          </w:rPr>
          <w:t xml:space="preserve">                    quanLyTruongHoc.SubmitChanges();</w:t>
        </w:r>
      </w:ins>
    </w:p>
    <w:p w14:paraId="66FF4C3C" w14:textId="77777777" w:rsidR="00DD26F6" w:rsidRDefault="00DD26F6" w:rsidP="00DD26F6">
      <w:pPr>
        <w:autoSpaceDE w:val="0"/>
        <w:autoSpaceDN w:val="0"/>
        <w:adjustRightInd w:val="0"/>
        <w:spacing w:after="0" w:line="240" w:lineRule="auto"/>
        <w:rPr>
          <w:ins w:id="1646" w:author="Ta Huong" w:date="2020-07-01T15:12:00Z"/>
          <w:rFonts w:ascii="Consolas" w:hAnsi="Consolas" w:cs="Consolas"/>
          <w:color w:val="000000"/>
          <w:sz w:val="19"/>
          <w:szCs w:val="19"/>
          <w:lang w:bidi="ar-SA"/>
        </w:rPr>
      </w:pPr>
      <w:ins w:id="1647" w:author="Ta Huong" w:date="2020-07-01T15:12:00Z">
        <w:r>
          <w:rPr>
            <w:rFonts w:ascii="Consolas" w:hAnsi="Consolas" w:cs="Consolas"/>
            <w:color w:val="000000"/>
            <w:sz w:val="19"/>
            <w:szCs w:val="19"/>
            <w:lang w:bidi="ar-SA"/>
          </w:rPr>
          <w:t xml:space="preserve">                }</w:t>
        </w:r>
      </w:ins>
    </w:p>
    <w:p w14:paraId="6B1C81DF" w14:textId="77777777" w:rsidR="00DD26F6" w:rsidRDefault="00DD26F6" w:rsidP="00DD26F6">
      <w:pPr>
        <w:autoSpaceDE w:val="0"/>
        <w:autoSpaceDN w:val="0"/>
        <w:adjustRightInd w:val="0"/>
        <w:spacing w:after="0" w:line="240" w:lineRule="auto"/>
        <w:rPr>
          <w:ins w:id="1648" w:author="Ta Huong" w:date="2020-07-01T15:12:00Z"/>
          <w:rFonts w:ascii="Consolas" w:hAnsi="Consolas" w:cs="Consolas"/>
          <w:color w:val="000000"/>
          <w:sz w:val="19"/>
          <w:szCs w:val="19"/>
          <w:lang w:bidi="ar-SA"/>
        </w:rPr>
      </w:pPr>
    </w:p>
    <w:p w14:paraId="3FAF2D51" w14:textId="77777777" w:rsidR="00DD26F6" w:rsidRDefault="00DD26F6" w:rsidP="00DD26F6">
      <w:pPr>
        <w:autoSpaceDE w:val="0"/>
        <w:autoSpaceDN w:val="0"/>
        <w:adjustRightInd w:val="0"/>
        <w:spacing w:after="0" w:line="240" w:lineRule="auto"/>
        <w:rPr>
          <w:ins w:id="1649" w:author="Ta Huong" w:date="2020-07-01T15:12:00Z"/>
          <w:rFonts w:ascii="Consolas" w:hAnsi="Consolas" w:cs="Consolas"/>
          <w:color w:val="000000"/>
          <w:sz w:val="19"/>
          <w:szCs w:val="19"/>
          <w:lang w:bidi="ar-SA"/>
        </w:rPr>
      </w:pPr>
      <w:ins w:id="1650"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true</w:t>
        </w:r>
        <w:r>
          <w:rPr>
            <w:rFonts w:ascii="Consolas" w:hAnsi="Consolas" w:cs="Consolas"/>
            <w:color w:val="000000"/>
            <w:sz w:val="19"/>
            <w:szCs w:val="19"/>
            <w:lang w:bidi="ar-SA"/>
          </w:rPr>
          <w:t>;</w:t>
        </w:r>
      </w:ins>
    </w:p>
    <w:p w14:paraId="3E6A4615" w14:textId="77777777" w:rsidR="00DD26F6" w:rsidRDefault="00DD26F6" w:rsidP="00DD26F6">
      <w:pPr>
        <w:autoSpaceDE w:val="0"/>
        <w:autoSpaceDN w:val="0"/>
        <w:adjustRightInd w:val="0"/>
        <w:spacing w:after="0" w:line="240" w:lineRule="auto"/>
        <w:rPr>
          <w:ins w:id="1651" w:author="Ta Huong" w:date="2020-07-01T15:12:00Z"/>
          <w:rFonts w:ascii="Consolas" w:hAnsi="Consolas" w:cs="Consolas"/>
          <w:color w:val="000000"/>
          <w:sz w:val="19"/>
          <w:szCs w:val="19"/>
          <w:lang w:bidi="ar-SA"/>
        </w:rPr>
      </w:pPr>
      <w:ins w:id="1652" w:author="Ta Huong" w:date="2020-07-01T15:12:00Z">
        <w:r>
          <w:rPr>
            <w:rFonts w:ascii="Consolas" w:hAnsi="Consolas" w:cs="Consolas"/>
            <w:color w:val="000000"/>
            <w:sz w:val="19"/>
            <w:szCs w:val="19"/>
            <w:lang w:bidi="ar-SA"/>
          </w:rPr>
          <w:t xml:space="preserve">            }</w:t>
        </w:r>
      </w:ins>
    </w:p>
    <w:p w14:paraId="0E0F5C50" w14:textId="77777777" w:rsidR="00DD26F6" w:rsidRDefault="00DD26F6" w:rsidP="00DD26F6">
      <w:pPr>
        <w:autoSpaceDE w:val="0"/>
        <w:autoSpaceDN w:val="0"/>
        <w:adjustRightInd w:val="0"/>
        <w:spacing w:after="0" w:line="240" w:lineRule="auto"/>
        <w:rPr>
          <w:ins w:id="1653" w:author="Ta Huong" w:date="2020-07-01T15:12:00Z"/>
          <w:rFonts w:ascii="Consolas" w:hAnsi="Consolas" w:cs="Consolas"/>
          <w:color w:val="000000"/>
          <w:sz w:val="19"/>
          <w:szCs w:val="19"/>
          <w:lang w:bidi="ar-SA"/>
        </w:rPr>
      </w:pPr>
      <w:ins w:id="1654"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catch</w:t>
        </w:r>
      </w:ins>
    </w:p>
    <w:p w14:paraId="7E5523E1" w14:textId="77777777" w:rsidR="00DD26F6" w:rsidRDefault="00DD26F6" w:rsidP="00DD26F6">
      <w:pPr>
        <w:autoSpaceDE w:val="0"/>
        <w:autoSpaceDN w:val="0"/>
        <w:adjustRightInd w:val="0"/>
        <w:spacing w:after="0" w:line="240" w:lineRule="auto"/>
        <w:rPr>
          <w:ins w:id="1655" w:author="Ta Huong" w:date="2020-07-01T15:12:00Z"/>
          <w:rFonts w:ascii="Consolas" w:hAnsi="Consolas" w:cs="Consolas"/>
          <w:color w:val="000000"/>
          <w:sz w:val="19"/>
          <w:szCs w:val="19"/>
          <w:lang w:bidi="ar-SA"/>
        </w:rPr>
      </w:pPr>
      <w:ins w:id="1656" w:author="Ta Huong" w:date="2020-07-01T15:12:00Z">
        <w:r>
          <w:rPr>
            <w:rFonts w:ascii="Consolas" w:hAnsi="Consolas" w:cs="Consolas"/>
            <w:color w:val="000000"/>
            <w:sz w:val="19"/>
            <w:szCs w:val="19"/>
            <w:lang w:bidi="ar-SA"/>
          </w:rPr>
          <w:t xml:space="preserve">            {</w:t>
        </w:r>
      </w:ins>
    </w:p>
    <w:p w14:paraId="234E5F22" w14:textId="77777777" w:rsidR="00DD26F6" w:rsidRDefault="00DD26F6" w:rsidP="00DD26F6">
      <w:pPr>
        <w:autoSpaceDE w:val="0"/>
        <w:autoSpaceDN w:val="0"/>
        <w:adjustRightInd w:val="0"/>
        <w:spacing w:after="0" w:line="240" w:lineRule="auto"/>
        <w:rPr>
          <w:ins w:id="1657" w:author="Ta Huong" w:date="2020-07-01T15:12:00Z"/>
          <w:rFonts w:ascii="Consolas" w:hAnsi="Consolas" w:cs="Consolas"/>
          <w:color w:val="000000"/>
          <w:sz w:val="19"/>
          <w:szCs w:val="19"/>
          <w:lang w:bidi="ar-SA"/>
        </w:rPr>
      </w:pPr>
      <w:ins w:id="1658"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false</w:t>
        </w:r>
        <w:r>
          <w:rPr>
            <w:rFonts w:ascii="Consolas" w:hAnsi="Consolas" w:cs="Consolas"/>
            <w:color w:val="000000"/>
            <w:sz w:val="19"/>
            <w:szCs w:val="19"/>
            <w:lang w:bidi="ar-SA"/>
          </w:rPr>
          <w:t>;</w:t>
        </w:r>
      </w:ins>
    </w:p>
    <w:p w14:paraId="10A46083" w14:textId="77777777" w:rsidR="00DD26F6" w:rsidRDefault="00DD26F6" w:rsidP="00DD26F6">
      <w:pPr>
        <w:autoSpaceDE w:val="0"/>
        <w:autoSpaceDN w:val="0"/>
        <w:adjustRightInd w:val="0"/>
        <w:spacing w:after="0" w:line="240" w:lineRule="auto"/>
        <w:rPr>
          <w:ins w:id="1659" w:author="Ta Huong" w:date="2020-07-01T15:12:00Z"/>
          <w:rFonts w:ascii="Consolas" w:hAnsi="Consolas" w:cs="Consolas"/>
          <w:color w:val="000000"/>
          <w:sz w:val="19"/>
          <w:szCs w:val="19"/>
          <w:lang w:bidi="ar-SA"/>
        </w:rPr>
      </w:pPr>
      <w:ins w:id="1660" w:author="Ta Huong" w:date="2020-07-01T15:12:00Z">
        <w:r>
          <w:rPr>
            <w:rFonts w:ascii="Consolas" w:hAnsi="Consolas" w:cs="Consolas"/>
            <w:color w:val="000000"/>
            <w:sz w:val="19"/>
            <w:szCs w:val="19"/>
            <w:lang w:bidi="ar-SA"/>
          </w:rPr>
          <w:t xml:space="preserve">            }</w:t>
        </w:r>
      </w:ins>
    </w:p>
    <w:p w14:paraId="0D174E2C" w14:textId="77777777" w:rsidR="00DD26F6" w:rsidRDefault="00DD26F6" w:rsidP="00DD26F6">
      <w:pPr>
        <w:autoSpaceDE w:val="0"/>
        <w:autoSpaceDN w:val="0"/>
        <w:adjustRightInd w:val="0"/>
        <w:spacing w:after="0" w:line="240" w:lineRule="auto"/>
        <w:rPr>
          <w:ins w:id="1661" w:author="Ta Huong" w:date="2020-07-01T15:12:00Z"/>
          <w:rFonts w:ascii="Consolas" w:hAnsi="Consolas" w:cs="Consolas"/>
          <w:color w:val="000000"/>
          <w:sz w:val="19"/>
          <w:szCs w:val="19"/>
          <w:lang w:bidi="ar-SA"/>
        </w:rPr>
      </w:pPr>
    </w:p>
    <w:p w14:paraId="521E9386" w14:textId="77777777" w:rsidR="00DD26F6" w:rsidRDefault="00DD26F6" w:rsidP="00DD26F6">
      <w:pPr>
        <w:autoSpaceDE w:val="0"/>
        <w:autoSpaceDN w:val="0"/>
        <w:adjustRightInd w:val="0"/>
        <w:spacing w:after="0" w:line="240" w:lineRule="auto"/>
        <w:rPr>
          <w:ins w:id="1662" w:author="Ta Huong" w:date="2020-07-01T15:12:00Z"/>
          <w:rFonts w:ascii="Consolas" w:hAnsi="Consolas" w:cs="Consolas"/>
          <w:color w:val="000000"/>
          <w:sz w:val="19"/>
          <w:szCs w:val="19"/>
          <w:lang w:bidi="ar-SA"/>
        </w:rPr>
      </w:pPr>
      <w:ins w:id="1663"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canExecute;</w:t>
        </w:r>
      </w:ins>
    </w:p>
    <w:p w14:paraId="7A0E5597" w14:textId="77777777" w:rsidR="00DD26F6" w:rsidRDefault="00DD26F6" w:rsidP="00DD26F6">
      <w:pPr>
        <w:autoSpaceDE w:val="0"/>
        <w:autoSpaceDN w:val="0"/>
        <w:adjustRightInd w:val="0"/>
        <w:spacing w:after="0" w:line="240" w:lineRule="auto"/>
        <w:rPr>
          <w:ins w:id="1664" w:author="Ta Huong" w:date="2020-07-01T15:12:00Z"/>
          <w:rFonts w:ascii="Consolas" w:hAnsi="Consolas" w:cs="Consolas"/>
          <w:color w:val="000000"/>
          <w:sz w:val="19"/>
          <w:szCs w:val="19"/>
          <w:lang w:bidi="ar-SA"/>
        </w:rPr>
      </w:pPr>
      <w:ins w:id="1665" w:author="Ta Huong" w:date="2020-07-01T15:12:00Z">
        <w:r>
          <w:rPr>
            <w:rFonts w:ascii="Consolas" w:hAnsi="Consolas" w:cs="Consolas"/>
            <w:color w:val="000000"/>
            <w:sz w:val="19"/>
            <w:szCs w:val="19"/>
            <w:lang w:bidi="ar-SA"/>
          </w:rPr>
          <w:t xml:space="preserve">        }</w:t>
        </w:r>
      </w:ins>
    </w:p>
    <w:p w14:paraId="12F680DD" w14:textId="77777777" w:rsidR="00DD26F6" w:rsidRDefault="00DD26F6" w:rsidP="00DD26F6">
      <w:pPr>
        <w:autoSpaceDE w:val="0"/>
        <w:autoSpaceDN w:val="0"/>
        <w:adjustRightInd w:val="0"/>
        <w:spacing w:after="0" w:line="240" w:lineRule="auto"/>
        <w:rPr>
          <w:ins w:id="1666" w:author="Ta Huong" w:date="2020-07-01T15:12:00Z"/>
          <w:rFonts w:ascii="Consolas" w:hAnsi="Consolas" w:cs="Consolas"/>
          <w:color w:val="000000"/>
          <w:sz w:val="19"/>
          <w:szCs w:val="19"/>
          <w:lang w:bidi="ar-SA"/>
        </w:rPr>
      </w:pPr>
    </w:p>
    <w:p w14:paraId="15BA4D45" w14:textId="77777777" w:rsidR="00DD26F6" w:rsidRDefault="00DD26F6" w:rsidP="00DD26F6">
      <w:pPr>
        <w:autoSpaceDE w:val="0"/>
        <w:autoSpaceDN w:val="0"/>
        <w:adjustRightInd w:val="0"/>
        <w:spacing w:after="0" w:line="240" w:lineRule="auto"/>
        <w:rPr>
          <w:ins w:id="1667" w:author="Ta Huong" w:date="2020-07-01T15:12:00Z"/>
          <w:rFonts w:ascii="Consolas" w:hAnsi="Consolas" w:cs="Consolas"/>
          <w:color w:val="000000"/>
          <w:sz w:val="19"/>
          <w:szCs w:val="19"/>
          <w:lang w:bidi="ar-SA"/>
        </w:rPr>
      </w:pPr>
      <w:ins w:id="1668"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layDanhSachLop(</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maGiaoVien, </w:t>
        </w:r>
        <w:r>
          <w:rPr>
            <w:rFonts w:ascii="Consolas" w:hAnsi="Consolas" w:cs="Consolas"/>
            <w:color w:val="0000FF"/>
            <w:sz w:val="19"/>
            <w:szCs w:val="19"/>
            <w:lang w:bidi="ar-SA"/>
          </w:rPr>
          <w:t>ref</w:t>
        </w:r>
        <w:r>
          <w:rPr>
            <w:rFonts w:ascii="Consolas" w:hAnsi="Consolas" w:cs="Consolas"/>
            <w:color w:val="000000"/>
            <w:sz w:val="19"/>
            <w:szCs w:val="19"/>
            <w:lang w:bidi="ar-SA"/>
          </w:rPr>
          <w:t xml:space="preserve"> List&lt;GiangDay&gt; lops)</w:t>
        </w:r>
      </w:ins>
    </w:p>
    <w:p w14:paraId="2732FF46" w14:textId="77777777" w:rsidR="00DD26F6" w:rsidRDefault="00DD26F6" w:rsidP="00DD26F6">
      <w:pPr>
        <w:autoSpaceDE w:val="0"/>
        <w:autoSpaceDN w:val="0"/>
        <w:adjustRightInd w:val="0"/>
        <w:spacing w:after="0" w:line="240" w:lineRule="auto"/>
        <w:rPr>
          <w:ins w:id="1669" w:author="Ta Huong" w:date="2020-07-01T15:12:00Z"/>
          <w:rFonts w:ascii="Consolas" w:hAnsi="Consolas" w:cs="Consolas"/>
          <w:color w:val="000000"/>
          <w:sz w:val="19"/>
          <w:szCs w:val="19"/>
          <w:lang w:bidi="ar-SA"/>
        </w:rPr>
      </w:pPr>
      <w:ins w:id="1670" w:author="Ta Huong" w:date="2020-07-01T15:12:00Z">
        <w:r>
          <w:rPr>
            <w:rFonts w:ascii="Consolas" w:hAnsi="Consolas" w:cs="Consolas"/>
            <w:color w:val="000000"/>
            <w:sz w:val="19"/>
            <w:szCs w:val="19"/>
            <w:lang w:bidi="ar-SA"/>
          </w:rPr>
          <w:t xml:space="preserve">        {</w:t>
        </w:r>
      </w:ins>
    </w:p>
    <w:p w14:paraId="6A77E48A" w14:textId="77777777" w:rsidR="00DD26F6" w:rsidRDefault="00DD26F6" w:rsidP="00DD26F6">
      <w:pPr>
        <w:autoSpaceDE w:val="0"/>
        <w:autoSpaceDN w:val="0"/>
        <w:adjustRightInd w:val="0"/>
        <w:spacing w:after="0" w:line="240" w:lineRule="auto"/>
        <w:rPr>
          <w:ins w:id="1671" w:author="Ta Huong" w:date="2020-07-01T15:12:00Z"/>
          <w:rFonts w:ascii="Consolas" w:hAnsi="Consolas" w:cs="Consolas"/>
          <w:color w:val="000000"/>
          <w:sz w:val="19"/>
          <w:szCs w:val="19"/>
          <w:lang w:bidi="ar-SA"/>
        </w:rPr>
      </w:pPr>
      <w:ins w:id="1672"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try</w:t>
        </w:r>
      </w:ins>
    </w:p>
    <w:p w14:paraId="1487603F" w14:textId="77777777" w:rsidR="00DD26F6" w:rsidRDefault="00DD26F6" w:rsidP="00DD26F6">
      <w:pPr>
        <w:autoSpaceDE w:val="0"/>
        <w:autoSpaceDN w:val="0"/>
        <w:adjustRightInd w:val="0"/>
        <w:spacing w:after="0" w:line="240" w:lineRule="auto"/>
        <w:rPr>
          <w:ins w:id="1673" w:author="Ta Huong" w:date="2020-07-01T15:12:00Z"/>
          <w:rFonts w:ascii="Consolas" w:hAnsi="Consolas" w:cs="Consolas"/>
          <w:color w:val="000000"/>
          <w:sz w:val="19"/>
          <w:szCs w:val="19"/>
          <w:lang w:bidi="ar-SA"/>
        </w:rPr>
      </w:pPr>
      <w:ins w:id="1674" w:author="Ta Huong" w:date="2020-07-01T15:12:00Z">
        <w:r>
          <w:rPr>
            <w:rFonts w:ascii="Consolas" w:hAnsi="Consolas" w:cs="Consolas"/>
            <w:color w:val="000000"/>
            <w:sz w:val="19"/>
            <w:szCs w:val="19"/>
            <w:lang w:bidi="ar-SA"/>
          </w:rPr>
          <w:t xml:space="preserve">            {</w:t>
        </w:r>
      </w:ins>
    </w:p>
    <w:p w14:paraId="288409C2" w14:textId="77777777" w:rsidR="00DD26F6" w:rsidRDefault="00DD26F6" w:rsidP="00DD26F6">
      <w:pPr>
        <w:autoSpaceDE w:val="0"/>
        <w:autoSpaceDN w:val="0"/>
        <w:adjustRightInd w:val="0"/>
        <w:spacing w:after="0" w:line="240" w:lineRule="auto"/>
        <w:rPr>
          <w:ins w:id="1675" w:author="Ta Huong" w:date="2020-07-01T15:12:00Z"/>
          <w:rFonts w:ascii="Consolas" w:hAnsi="Consolas" w:cs="Consolas"/>
          <w:color w:val="000000"/>
          <w:sz w:val="19"/>
          <w:szCs w:val="19"/>
          <w:lang w:bidi="ar-SA"/>
        </w:rPr>
      </w:pPr>
      <w:ins w:id="1676"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var</w:t>
        </w:r>
        <w:r>
          <w:rPr>
            <w:rFonts w:ascii="Consolas" w:hAnsi="Consolas" w:cs="Consolas"/>
            <w:color w:val="000000"/>
            <w:sz w:val="19"/>
            <w:szCs w:val="19"/>
            <w:lang w:bidi="ar-SA"/>
          </w:rPr>
          <w:t xml:space="preserve"> query = (</w:t>
        </w:r>
        <w:r>
          <w:rPr>
            <w:rFonts w:ascii="Consolas" w:hAnsi="Consolas" w:cs="Consolas"/>
            <w:color w:val="0000FF"/>
            <w:sz w:val="19"/>
            <w:szCs w:val="19"/>
            <w:lang w:bidi="ar-SA"/>
          </w:rPr>
          <w:t>from</w:t>
        </w:r>
        <w:r>
          <w:rPr>
            <w:rFonts w:ascii="Consolas" w:hAnsi="Consolas" w:cs="Consolas"/>
            <w:color w:val="000000"/>
            <w:sz w:val="19"/>
            <w:szCs w:val="19"/>
            <w:lang w:bidi="ar-SA"/>
          </w:rPr>
          <w:t xml:space="preserve"> lop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quanLyTruongHoc.GiangDays</w:t>
        </w:r>
      </w:ins>
    </w:p>
    <w:p w14:paraId="6C772C25" w14:textId="77777777" w:rsidR="00DD26F6" w:rsidRDefault="00DD26F6" w:rsidP="00DD26F6">
      <w:pPr>
        <w:autoSpaceDE w:val="0"/>
        <w:autoSpaceDN w:val="0"/>
        <w:adjustRightInd w:val="0"/>
        <w:spacing w:after="0" w:line="240" w:lineRule="auto"/>
        <w:rPr>
          <w:ins w:id="1677" w:author="Ta Huong" w:date="2020-07-01T15:12:00Z"/>
          <w:rFonts w:ascii="Consolas" w:hAnsi="Consolas" w:cs="Consolas"/>
          <w:color w:val="000000"/>
          <w:sz w:val="19"/>
          <w:szCs w:val="19"/>
          <w:lang w:bidi="ar-SA"/>
        </w:rPr>
      </w:pPr>
      <w:ins w:id="1678"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where</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lop.MaGV</w:t>
        </w:r>
        <w:proofErr w:type="gramEnd"/>
        <w:r>
          <w:rPr>
            <w:rFonts w:ascii="Consolas" w:hAnsi="Consolas" w:cs="Consolas"/>
            <w:color w:val="000000"/>
            <w:sz w:val="19"/>
            <w:szCs w:val="19"/>
            <w:lang w:bidi="ar-SA"/>
          </w:rPr>
          <w:t xml:space="preserve"> == maGiaoVien</w:t>
        </w:r>
      </w:ins>
    </w:p>
    <w:p w14:paraId="32E56B06" w14:textId="77777777" w:rsidR="00DD26F6" w:rsidRDefault="00DD26F6" w:rsidP="00DD26F6">
      <w:pPr>
        <w:autoSpaceDE w:val="0"/>
        <w:autoSpaceDN w:val="0"/>
        <w:adjustRightInd w:val="0"/>
        <w:spacing w:after="0" w:line="240" w:lineRule="auto"/>
        <w:rPr>
          <w:ins w:id="1679" w:author="Ta Huong" w:date="2020-07-01T15:12:00Z"/>
          <w:rFonts w:ascii="Consolas" w:hAnsi="Consolas" w:cs="Consolas"/>
          <w:color w:val="000000"/>
          <w:sz w:val="19"/>
          <w:szCs w:val="19"/>
          <w:lang w:bidi="ar-SA"/>
        </w:rPr>
      </w:pPr>
      <w:ins w:id="1680"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select</w:t>
        </w:r>
        <w:r>
          <w:rPr>
            <w:rFonts w:ascii="Consolas" w:hAnsi="Consolas" w:cs="Consolas"/>
            <w:color w:val="000000"/>
            <w:sz w:val="19"/>
            <w:szCs w:val="19"/>
            <w:lang w:bidi="ar-SA"/>
          </w:rPr>
          <w:t xml:space="preserve"> lop</w:t>
        </w:r>
        <w:proofErr w:type="gramStart"/>
        <w:r>
          <w:rPr>
            <w:rFonts w:ascii="Consolas" w:hAnsi="Consolas" w:cs="Consolas"/>
            <w:color w:val="000000"/>
            <w:sz w:val="19"/>
            <w:szCs w:val="19"/>
            <w:lang w:bidi="ar-SA"/>
          </w:rPr>
          <w:t>).ToList</w:t>
        </w:r>
        <w:proofErr w:type="gramEnd"/>
        <w:r>
          <w:rPr>
            <w:rFonts w:ascii="Consolas" w:hAnsi="Consolas" w:cs="Consolas"/>
            <w:color w:val="000000"/>
            <w:sz w:val="19"/>
            <w:szCs w:val="19"/>
            <w:lang w:bidi="ar-SA"/>
          </w:rPr>
          <w:t>();</w:t>
        </w:r>
      </w:ins>
    </w:p>
    <w:p w14:paraId="26478818" w14:textId="77777777" w:rsidR="00DD26F6" w:rsidRDefault="00DD26F6" w:rsidP="00DD26F6">
      <w:pPr>
        <w:autoSpaceDE w:val="0"/>
        <w:autoSpaceDN w:val="0"/>
        <w:adjustRightInd w:val="0"/>
        <w:spacing w:after="0" w:line="240" w:lineRule="auto"/>
        <w:rPr>
          <w:ins w:id="1681" w:author="Ta Huong" w:date="2020-07-01T15:12:00Z"/>
          <w:rFonts w:ascii="Consolas" w:hAnsi="Consolas" w:cs="Consolas"/>
          <w:color w:val="000000"/>
          <w:sz w:val="19"/>
          <w:szCs w:val="19"/>
          <w:lang w:bidi="ar-SA"/>
        </w:rPr>
      </w:pPr>
    </w:p>
    <w:p w14:paraId="213CBC10" w14:textId="77777777" w:rsidR="00DD26F6" w:rsidRDefault="00DD26F6" w:rsidP="00DD26F6">
      <w:pPr>
        <w:autoSpaceDE w:val="0"/>
        <w:autoSpaceDN w:val="0"/>
        <w:adjustRightInd w:val="0"/>
        <w:spacing w:after="0" w:line="240" w:lineRule="auto"/>
        <w:rPr>
          <w:ins w:id="1682" w:author="Ta Huong" w:date="2020-07-01T15:12:00Z"/>
          <w:rFonts w:ascii="Consolas" w:hAnsi="Consolas" w:cs="Consolas"/>
          <w:color w:val="000000"/>
          <w:sz w:val="19"/>
          <w:szCs w:val="19"/>
          <w:lang w:bidi="ar-SA"/>
        </w:rPr>
      </w:pPr>
      <w:ins w:id="1683"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if</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query !</w:t>
        </w:r>
        <w:proofErr w:type="gramEnd"/>
        <w:r>
          <w:rPr>
            <w:rFonts w:ascii="Consolas" w:hAnsi="Consolas" w:cs="Consolas"/>
            <w:color w:val="000000"/>
            <w:sz w:val="19"/>
            <w:szCs w:val="19"/>
            <w:lang w:bidi="ar-SA"/>
          </w:rPr>
          <w:t xml:space="preserve">= </w:t>
        </w:r>
        <w:r>
          <w:rPr>
            <w:rFonts w:ascii="Consolas" w:hAnsi="Consolas" w:cs="Consolas"/>
            <w:color w:val="0000FF"/>
            <w:sz w:val="19"/>
            <w:szCs w:val="19"/>
            <w:lang w:bidi="ar-SA"/>
          </w:rPr>
          <w:t>null</w:t>
        </w:r>
        <w:r>
          <w:rPr>
            <w:rFonts w:ascii="Consolas" w:hAnsi="Consolas" w:cs="Consolas"/>
            <w:color w:val="000000"/>
            <w:sz w:val="19"/>
            <w:szCs w:val="19"/>
            <w:lang w:bidi="ar-SA"/>
          </w:rPr>
          <w:t>)</w:t>
        </w:r>
      </w:ins>
    </w:p>
    <w:p w14:paraId="32078642" w14:textId="77777777" w:rsidR="00DD26F6" w:rsidRDefault="00DD26F6" w:rsidP="00DD26F6">
      <w:pPr>
        <w:autoSpaceDE w:val="0"/>
        <w:autoSpaceDN w:val="0"/>
        <w:adjustRightInd w:val="0"/>
        <w:spacing w:after="0" w:line="240" w:lineRule="auto"/>
        <w:rPr>
          <w:ins w:id="1684" w:author="Ta Huong" w:date="2020-07-01T15:12:00Z"/>
          <w:rFonts w:ascii="Consolas" w:hAnsi="Consolas" w:cs="Consolas"/>
          <w:color w:val="000000"/>
          <w:sz w:val="19"/>
          <w:szCs w:val="19"/>
          <w:lang w:bidi="ar-SA"/>
        </w:rPr>
      </w:pPr>
      <w:ins w:id="1685" w:author="Ta Huong" w:date="2020-07-01T15:12:00Z">
        <w:r>
          <w:rPr>
            <w:rFonts w:ascii="Consolas" w:hAnsi="Consolas" w:cs="Consolas"/>
            <w:color w:val="000000"/>
            <w:sz w:val="19"/>
            <w:szCs w:val="19"/>
            <w:lang w:bidi="ar-SA"/>
          </w:rPr>
          <w:t xml:space="preserve">                {</w:t>
        </w:r>
      </w:ins>
    </w:p>
    <w:p w14:paraId="65B660A6" w14:textId="77777777" w:rsidR="00DD26F6" w:rsidRDefault="00DD26F6" w:rsidP="00DD26F6">
      <w:pPr>
        <w:autoSpaceDE w:val="0"/>
        <w:autoSpaceDN w:val="0"/>
        <w:adjustRightInd w:val="0"/>
        <w:spacing w:after="0" w:line="240" w:lineRule="auto"/>
        <w:rPr>
          <w:ins w:id="1686" w:author="Ta Huong" w:date="2020-07-01T15:12:00Z"/>
          <w:rFonts w:ascii="Consolas" w:hAnsi="Consolas" w:cs="Consolas"/>
          <w:color w:val="000000"/>
          <w:sz w:val="19"/>
          <w:szCs w:val="19"/>
          <w:lang w:bidi="ar-SA"/>
        </w:rPr>
      </w:pPr>
      <w:ins w:id="1687" w:author="Ta Huong" w:date="2020-07-01T15:12:00Z">
        <w:r>
          <w:rPr>
            <w:rFonts w:ascii="Consolas" w:hAnsi="Consolas" w:cs="Consolas"/>
            <w:color w:val="000000"/>
            <w:sz w:val="19"/>
            <w:szCs w:val="19"/>
            <w:lang w:bidi="ar-SA"/>
          </w:rPr>
          <w:t xml:space="preserve">                    lops = query;</w:t>
        </w:r>
      </w:ins>
    </w:p>
    <w:p w14:paraId="20A6B5DF" w14:textId="77777777" w:rsidR="00DD26F6" w:rsidRDefault="00DD26F6" w:rsidP="00DD26F6">
      <w:pPr>
        <w:autoSpaceDE w:val="0"/>
        <w:autoSpaceDN w:val="0"/>
        <w:adjustRightInd w:val="0"/>
        <w:spacing w:after="0" w:line="240" w:lineRule="auto"/>
        <w:rPr>
          <w:ins w:id="1688" w:author="Ta Huong" w:date="2020-07-01T15:12:00Z"/>
          <w:rFonts w:ascii="Consolas" w:hAnsi="Consolas" w:cs="Consolas"/>
          <w:color w:val="000000"/>
          <w:sz w:val="19"/>
          <w:szCs w:val="19"/>
          <w:lang w:bidi="ar-SA"/>
        </w:rPr>
      </w:pPr>
      <w:ins w:id="1689" w:author="Ta Huong" w:date="2020-07-01T15:12:00Z">
        <w:r>
          <w:rPr>
            <w:rFonts w:ascii="Consolas" w:hAnsi="Consolas" w:cs="Consolas"/>
            <w:color w:val="000000"/>
            <w:sz w:val="19"/>
            <w:szCs w:val="19"/>
            <w:lang w:bidi="ar-SA"/>
          </w:rPr>
          <w:t xml:space="preserve">                }</w:t>
        </w:r>
      </w:ins>
    </w:p>
    <w:p w14:paraId="369BDF43" w14:textId="77777777" w:rsidR="00DD26F6" w:rsidRDefault="00DD26F6" w:rsidP="00DD26F6">
      <w:pPr>
        <w:autoSpaceDE w:val="0"/>
        <w:autoSpaceDN w:val="0"/>
        <w:adjustRightInd w:val="0"/>
        <w:spacing w:after="0" w:line="240" w:lineRule="auto"/>
        <w:rPr>
          <w:ins w:id="1690" w:author="Ta Huong" w:date="2020-07-01T15:12:00Z"/>
          <w:rFonts w:ascii="Consolas" w:hAnsi="Consolas" w:cs="Consolas"/>
          <w:color w:val="000000"/>
          <w:sz w:val="19"/>
          <w:szCs w:val="19"/>
          <w:lang w:bidi="ar-SA"/>
        </w:rPr>
      </w:pPr>
      <w:ins w:id="1691" w:author="Ta Huong" w:date="2020-07-01T15:12:00Z">
        <w:r>
          <w:rPr>
            <w:rFonts w:ascii="Consolas" w:hAnsi="Consolas" w:cs="Consolas"/>
            <w:color w:val="000000"/>
            <w:sz w:val="19"/>
            <w:szCs w:val="19"/>
            <w:lang w:bidi="ar-SA"/>
          </w:rPr>
          <w:t xml:space="preserve">                </w:t>
        </w:r>
      </w:ins>
    </w:p>
    <w:p w14:paraId="14D0F079" w14:textId="77777777" w:rsidR="00DD26F6" w:rsidRDefault="00DD26F6" w:rsidP="00DD26F6">
      <w:pPr>
        <w:autoSpaceDE w:val="0"/>
        <w:autoSpaceDN w:val="0"/>
        <w:adjustRightInd w:val="0"/>
        <w:spacing w:after="0" w:line="240" w:lineRule="auto"/>
        <w:rPr>
          <w:ins w:id="1692" w:author="Ta Huong" w:date="2020-07-01T15:12:00Z"/>
          <w:rFonts w:ascii="Consolas" w:hAnsi="Consolas" w:cs="Consolas"/>
          <w:color w:val="000000"/>
          <w:sz w:val="19"/>
          <w:szCs w:val="19"/>
          <w:lang w:bidi="ar-SA"/>
        </w:rPr>
      </w:pPr>
      <w:ins w:id="1693"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true</w:t>
        </w:r>
        <w:r>
          <w:rPr>
            <w:rFonts w:ascii="Consolas" w:hAnsi="Consolas" w:cs="Consolas"/>
            <w:color w:val="000000"/>
            <w:sz w:val="19"/>
            <w:szCs w:val="19"/>
            <w:lang w:bidi="ar-SA"/>
          </w:rPr>
          <w:t>;</w:t>
        </w:r>
      </w:ins>
    </w:p>
    <w:p w14:paraId="2EA61159" w14:textId="77777777" w:rsidR="00DD26F6" w:rsidRDefault="00DD26F6" w:rsidP="00DD26F6">
      <w:pPr>
        <w:autoSpaceDE w:val="0"/>
        <w:autoSpaceDN w:val="0"/>
        <w:adjustRightInd w:val="0"/>
        <w:spacing w:after="0" w:line="240" w:lineRule="auto"/>
        <w:rPr>
          <w:ins w:id="1694" w:author="Ta Huong" w:date="2020-07-01T15:12:00Z"/>
          <w:rFonts w:ascii="Consolas" w:hAnsi="Consolas" w:cs="Consolas"/>
          <w:color w:val="000000"/>
          <w:sz w:val="19"/>
          <w:szCs w:val="19"/>
          <w:lang w:bidi="ar-SA"/>
        </w:rPr>
      </w:pPr>
      <w:ins w:id="1695" w:author="Ta Huong" w:date="2020-07-01T15:12:00Z">
        <w:r>
          <w:rPr>
            <w:rFonts w:ascii="Consolas" w:hAnsi="Consolas" w:cs="Consolas"/>
            <w:color w:val="000000"/>
            <w:sz w:val="19"/>
            <w:szCs w:val="19"/>
            <w:lang w:bidi="ar-SA"/>
          </w:rPr>
          <w:t xml:space="preserve">            }</w:t>
        </w:r>
      </w:ins>
    </w:p>
    <w:p w14:paraId="33F4506F" w14:textId="77777777" w:rsidR="00DD26F6" w:rsidRDefault="00DD26F6" w:rsidP="00DD26F6">
      <w:pPr>
        <w:autoSpaceDE w:val="0"/>
        <w:autoSpaceDN w:val="0"/>
        <w:adjustRightInd w:val="0"/>
        <w:spacing w:after="0" w:line="240" w:lineRule="auto"/>
        <w:rPr>
          <w:ins w:id="1696" w:author="Ta Huong" w:date="2020-07-01T15:12:00Z"/>
          <w:rFonts w:ascii="Consolas" w:hAnsi="Consolas" w:cs="Consolas"/>
          <w:color w:val="000000"/>
          <w:sz w:val="19"/>
          <w:szCs w:val="19"/>
          <w:lang w:bidi="ar-SA"/>
        </w:rPr>
      </w:pPr>
      <w:ins w:id="1697"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catch</w:t>
        </w:r>
      </w:ins>
    </w:p>
    <w:p w14:paraId="3EBE88A4" w14:textId="77777777" w:rsidR="00DD26F6" w:rsidRDefault="00DD26F6" w:rsidP="00DD26F6">
      <w:pPr>
        <w:autoSpaceDE w:val="0"/>
        <w:autoSpaceDN w:val="0"/>
        <w:adjustRightInd w:val="0"/>
        <w:spacing w:after="0" w:line="240" w:lineRule="auto"/>
        <w:rPr>
          <w:ins w:id="1698" w:author="Ta Huong" w:date="2020-07-01T15:12:00Z"/>
          <w:rFonts w:ascii="Consolas" w:hAnsi="Consolas" w:cs="Consolas"/>
          <w:color w:val="000000"/>
          <w:sz w:val="19"/>
          <w:szCs w:val="19"/>
          <w:lang w:bidi="ar-SA"/>
        </w:rPr>
      </w:pPr>
      <w:ins w:id="1699" w:author="Ta Huong" w:date="2020-07-01T15:12:00Z">
        <w:r>
          <w:rPr>
            <w:rFonts w:ascii="Consolas" w:hAnsi="Consolas" w:cs="Consolas"/>
            <w:color w:val="000000"/>
            <w:sz w:val="19"/>
            <w:szCs w:val="19"/>
            <w:lang w:bidi="ar-SA"/>
          </w:rPr>
          <w:t xml:space="preserve">            {</w:t>
        </w:r>
      </w:ins>
    </w:p>
    <w:p w14:paraId="2E8CDF02" w14:textId="77777777" w:rsidR="00DD26F6" w:rsidRDefault="00DD26F6" w:rsidP="00DD26F6">
      <w:pPr>
        <w:autoSpaceDE w:val="0"/>
        <w:autoSpaceDN w:val="0"/>
        <w:adjustRightInd w:val="0"/>
        <w:spacing w:after="0" w:line="240" w:lineRule="auto"/>
        <w:rPr>
          <w:ins w:id="1700" w:author="Ta Huong" w:date="2020-07-01T15:12:00Z"/>
          <w:rFonts w:ascii="Consolas" w:hAnsi="Consolas" w:cs="Consolas"/>
          <w:color w:val="000000"/>
          <w:sz w:val="19"/>
          <w:szCs w:val="19"/>
          <w:lang w:bidi="ar-SA"/>
        </w:rPr>
      </w:pPr>
      <w:ins w:id="1701"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false</w:t>
        </w:r>
        <w:r>
          <w:rPr>
            <w:rFonts w:ascii="Consolas" w:hAnsi="Consolas" w:cs="Consolas"/>
            <w:color w:val="000000"/>
            <w:sz w:val="19"/>
            <w:szCs w:val="19"/>
            <w:lang w:bidi="ar-SA"/>
          </w:rPr>
          <w:t>;</w:t>
        </w:r>
      </w:ins>
    </w:p>
    <w:p w14:paraId="6D542AFD" w14:textId="77777777" w:rsidR="00DD26F6" w:rsidRDefault="00DD26F6" w:rsidP="00DD26F6">
      <w:pPr>
        <w:autoSpaceDE w:val="0"/>
        <w:autoSpaceDN w:val="0"/>
        <w:adjustRightInd w:val="0"/>
        <w:spacing w:after="0" w:line="240" w:lineRule="auto"/>
        <w:rPr>
          <w:ins w:id="1702" w:author="Ta Huong" w:date="2020-07-01T15:12:00Z"/>
          <w:rFonts w:ascii="Consolas" w:hAnsi="Consolas" w:cs="Consolas"/>
          <w:color w:val="000000"/>
          <w:sz w:val="19"/>
          <w:szCs w:val="19"/>
          <w:lang w:bidi="ar-SA"/>
        </w:rPr>
      </w:pPr>
      <w:ins w:id="1703" w:author="Ta Huong" w:date="2020-07-01T15:12:00Z">
        <w:r>
          <w:rPr>
            <w:rFonts w:ascii="Consolas" w:hAnsi="Consolas" w:cs="Consolas"/>
            <w:color w:val="000000"/>
            <w:sz w:val="19"/>
            <w:szCs w:val="19"/>
            <w:lang w:bidi="ar-SA"/>
          </w:rPr>
          <w:t xml:space="preserve">            }</w:t>
        </w:r>
      </w:ins>
    </w:p>
    <w:p w14:paraId="51020EE4" w14:textId="77777777" w:rsidR="00DD26F6" w:rsidRDefault="00DD26F6" w:rsidP="00DD26F6">
      <w:pPr>
        <w:autoSpaceDE w:val="0"/>
        <w:autoSpaceDN w:val="0"/>
        <w:adjustRightInd w:val="0"/>
        <w:spacing w:after="0" w:line="240" w:lineRule="auto"/>
        <w:rPr>
          <w:ins w:id="1704" w:author="Ta Huong" w:date="2020-07-01T15:12:00Z"/>
          <w:rFonts w:ascii="Consolas" w:hAnsi="Consolas" w:cs="Consolas"/>
          <w:color w:val="000000"/>
          <w:sz w:val="19"/>
          <w:szCs w:val="19"/>
          <w:lang w:bidi="ar-SA"/>
        </w:rPr>
      </w:pPr>
    </w:p>
    <w:p w14:paraId="570218B8" w14:textId="77777777" w:rsidR="00DD26F6" w:rsidRDefault="00DD26F6" w:rsidP="00DD26F6">
      <w:pPr>
        <w:autoSpaceDE w:val="0"/>
        <w:autoSpaceDN w:val="0"/>
        <w:adjustRightInd w:val="0"/>
        <w:spacing w:after="0" w:line="240" w:lineRule="auto"/>
        <w:rPr>
          <w:ins w:id="1705" w:author="Ta Huong" w:date="2020-07-01T15:12:00Z"/>
          <w:rFonts w:ascii="Consolas" w:hAnsi="Consolas" w:cs="Consolas"/>
          <w:color w:val="000000"/>
          <w:sz w:val="19"/>
          <w:szCs w:val="19"/>
          <w:lang w:bidi="ar-SA"/>
        </w:rPr>
      </w:pPr>
      <w:ins w:id="1706"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canExecute;</w:t>
        </w:r>
      </w:ins>
    </w:p>
    <w:p w14:paraId="067B2729" w14:textId="77777777" w:rsidR="00DD26F6" w:rsidRDefault="00DD26F6" w:rsidP="00DD26F6">
      <w:pPr>
        <w:autoSpaceDE w:val="0"/>
        <w:autoSpaceDN w:val="0"/>
        <w:adjustRightInd w:val="0"/>
        <w:spacing w:after="0" w:line="240" w:lineRule="auto"/>
        <w:rPr>
          <w:ins w:id="1707" w:author="Ta Huong" w:date="2020-07-01T15:12:00Z"/>
          <w:rFonts w:ascii="Consolas" w:hAnsi="Consolas" w:cs="Consolas"/>
          <w:color w:val="000000"/>
          <w:sz w:val="19"/>
          <w:szCs w:val="19"/>
          <w:lang w:bidi="ar-SA"/>
        </w:rPr>
      </w:pPr>
      <w:ins w:id="1708" w:author="Ta Huong" w:date="2020-07-01T15:12:00Z">
        <w:r>
          <w:rPr>
            <w:rFonts w:ascii="Consolas" w:hAnsi="Consolas" w:cs="Consolas"/>
            <w:color w:val="000000"/>
            <w:sz w:val="19"/>
            <w:szCs w:val="19"/>
            <w:lang w:bidi="ar-SA"/>
          </w:rPr>
          <w:t xml:space="preserve">        }</w:t>
        </w:r>
      </w:ins>
    </w:p>
    <w:p w14:paraId="3D99FAFB" w14:textId="77777777" w:rsidR="00DD26F6" w:rsidRDefault="00DD26F6" w:rsidP="00DD26F6">
      <w:pPr>
        <w:autoSpaceDE w:val="0"/>
        <w:autoSpaceDN w:val="0"/>
        <w:adjustRightInd w:val="0"/>
        <w:spacing w:after="0" w:line="240" w:lineRule="auto"/>
        <w:rPr>
          <w:ins w:id="1709" w:author="Ta Huong" w:date="2020-07-01T15:12:00Z"/>
          <w:rFonts w:ascii="Consolas" w:hAnsi="Consolas" w:cs="Consolas"/>
          <w:color w:val="000000"/>
          <w:sz w:val="19"/>
          <w:szCs w:val="19"/>
          <w:lang w:bidi="ar-SA"/>
        </w:rPr>
      </w:pPr>
    </w:p>
    <w:p w14:paraId="573E33AB" w14:textId="77777777" w:rsidR="00DD26F6" w:rsidRDefault="00DD26F6" w:rsidP="00DD26F6">
      <w:pPr>
        <w:autoSpaceDE w:val="0"/>
        <w:autoSpaceDN w:val="0"/>
        <w:adjustRightInd w:val="0"/>
        <w:spacing w:after="0" w:line="240" w:lineRule="auto"/>
        <w:rPr>
          <w:ins w:id="1710" w:author="Ta Huong" w:date="2020-07-01T15:12:00Z"/>
          <w:rFonts w:ascii="Consolas" w:hAnsi="Consolas" w:cs="Consolas"/>
          <w:color w:val="000000"/>
          <w:sz w:val="19"/>
          <w:szCs w:val="19"/>
          <w:lang w:bidi="ar-SA"/>
        </w:rPr>
      </w:pPr>
      <w:ins w:id="1711"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layDanhSachLop(</w:t>
        </w:r>
        <w:proofErr w:type="gramEnd"/>
        <w:r>
          <w:rPr>
            <w:rFonts w:ascii="Consolas" w:hAnsi="Consolas" w:cs="Consolas"/>
            <w:color w:val="0000FF"/>
            <w:sz w:val="19"/>
            <w:szCs w:val="19"/>
            <w:lang w:bidi="ar-SA"/>
          </w:rPr>
          <w:t>ref</w:t>
        </w:r>
        <w:r>
          <w:rPr>
            <w:rFonts w:ascii="Consolas" w:hAnsi="Consolas" w:cs="Consolas"/>
            <w:color w:val="000000"/>
            <w:sz w:val="19"/>
            <w:szCs w:val="19"/>
            <w:lang w:bidi="ar-SA"/>
          </w:rPr>
          <w:t xml:space="preserve"> List&lt;LopHoc&gt; lops)</w:t>
        </w:r>
      </w:ins>
    </w:p>
    <w:p w14:paraId="085101B7" w14:textId="77777777" w:rsidR="00DD26F6" w:rsidRDefault="00DD26F6" w:rsidP="00DD26F6">
      <w:pPr>
        <w:autoSpaceDE w:val="0"/>
        <w:autoSpaceDN w:val="0"/>
        <w:adjustRightInd w:val="0"/>
        <w:spacing w:after="0" w:line="240" w:lineRule="auto"/>
        <w:rPr>
          <w:ins w:id="1712" w:author="Ta Huong" w:date="2020-07-01T15:12:00Z"/>
          <w:rFonts w:ascii="Consolas" w:hAnsi="Consolas" w:cs="Consolas"/>
          <w:color w:val="000000"/>
          <w:sz w:val="19"/>
          <w:szCs w:val="19"/>
          <w:lang w:bidi="ar-SA"/>
        </w:rPr>
      </w:pPr>
      <w:ins w:id="1713" w:author="Ta Huong" w:date="2020-07-01T15:12:00Z">
        <w:r>
          <w:rPr>
            <w:rFonts w:ascii="Consolas" w:hAnsi="Consolas" w:cs="Consolas"/>
            <w:color w:val="000000"/>
            <w:sz w:val="19"/>
            <w:szCs w:val="19"/>
            <w:lang w:bidi="ar-SA"/>
          </w:rPr>
          <w:t xml:space="preserve">        {</w:t>
        </w:r>
      </w:ins>
    </w:p>
    <w:p w14:paraId="26BB6DBF" w14:textId="77777777" w:rsidR="00DD26F6" w:rsidRDefault="00DD26F6" w:rsidP="00DD26F6">
      <w:pPr>
        <w:autoSpaceDE w:val="0"/>
        <w:autoSpaceDN w:val="0"/>
        <w:adjustRightInd w:val="0"/>
        <w:spacing w:after="0" w:line="240" w:lineRule="auto"/>
        <w:rPr>
          <w:ins w:id="1714" w:author="Ta Huong" w:date="2020-07-01T15:12:00Z"/>
          <w:rFonts w:ascii="Consolas" w:hAnsi="Consolas" w:cs="Consolas"/>
          <w:color w:val="000000"/>
          <w:sz w:val="19"/>
          <w:szCs w:val="19"/>
          <w:lang w:bidi="ar-SA"/>
        </w:rPr>
      </w:pPr>
      <w:ins w:id="1715"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try</w:t>
        </w:r>
      </w:ins>
    </w:p>
    <w:p w14:paraId="7F6E0EED" w14:textId="77777777" w:rsidR="00DD26F6" w:rsidRDefault="00DD26F6" w:rsidP="00DD26F6">
      <w:pPr>
        <w:autoSpaceDE w:val="0"/>
        <w:autoSpaceDN w:val="0"/>
        <w:adjustRightInd w:val="0"/>
        <w:spacing w:after="0" w:line="240" w:lineRule="auto"/>
        <w:rPr>
          <w:ins w:id="1716" w:author="Ta Huong" w:date="2020-07-01T15:12:00Z"/>
          <w:rFonts w:ascii="Consolas" w:hAnsi="Consolas" w:cs="Consolas"/>
          <w:color w:val="000000"/>
          <w:sz w:val="19"/>
          <w:szCs w:val="19"/>
          <w:lang w:bidi="ar-SA"/>
        </w:rPr>
      </w:pPr>
      <w:ins w:id="1717" w:author="Ta Huong" w:date="2020-07-01T15:12:00Z">
        <w:r>
          <w:rPr>
            <w:rFonts w:ascii="Consolas" w:hAnsi="Consolas" w:cs="Consolas"/>
            <w:color w:val="000000"/>
            <w:sz w:val="19"/>
            <w:szCs w:val="19"/>
            <w:lang w:bidi="ar-SA"/>
          </w:rPr>
          <w:t xml:space="preserve">            {</w:t>
        </w:r>
      </w:ins>
    </w:p>
    <w:p w14:paraId="3C3F926F" w14:textId="77777777" w:rsidR="00DD26F6" w:rsidRDefault="00DD26F6" w:rsidP="00DD26F6">
      <w:pPr>
        <w:autoSpaceDE w:val="0"/>
        <w:autoSpaceDN w:val="0"/>
        <w:adjustRightInd w:val="0"/>
        <w:spacing w:after="0" w:line="240" w:lineRule="auto"/>
        <w:rPr>
          <w:ins w:id="1718" w:author="Ta Huong" w:date="2020-07-01T15:12:00Z"/>
          <w:rFonts w:ascii="Consolas" w:hAnsi="Consolas" w:cs="Consolas"/>
          <w:color w:val="000000"/>
          <w:sz w:val="19"/>
          <w:szCs w:val="19"/>
          <w:lang w:bidi="ar-SA"/>
        </w:rPr>
      </w:pPr>
      <w:ins w:id="1719"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var</w:t>
        </w:r>
        <w:r>
          <w:rPr>
            <w:rFonts w:ascii="Consolas" w:hAnsi="Consolas" w:cs="Consolas"/>
            <w:color w:val="000000"/>
            <w:sz w:val="19"/>
            <w:szCs w:val="19"/>
            <w:lang w:bidi="ar-SA"/>
          </w:rPr>
          <w:t xml:space="preserve"> query = (</w:t>
        </w:r>
        <w:r>
          <w:rPr>
            <w:rFonts w:ascii="Consolas" w:hAnsi="Consolas" w:cs="Consolas"/>
            <w:color w:val="0000FF"/>
            <w:sz w:val="19"/>
            <w:szCs w:val="19"/>
            <w:lang w:bidi="ar-SA"/>
          </w:rPr>
          <w:t>from</w:t>
        </w:r>
        <w:r>
          <w:rPr>
            <w:rFonts w:ascii="Consolas" w:hAnsi="Consolas" w:cs="Consolas"/>
            <w:color w:val="000000"/>
            <w:sz w:val="19"/>
            <w:szCs w:val="19"/>
            <w:lang w:bidi="ar-SA"/>
          </w:rPr>
          <w:t xml:space="preserve"> lop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quanLyTruongHoc.LopHocs</w:t>
        </w:r>
      </w:ins>
    </w:p>
    <w:p w14:paraId="6DE17B5F" w14:textId="77777777" w:rsidR="00DD26F6" w:rsidRDefault="00DD26F6" w:rsidP="00DD26F6">
      <w:pPr>
        <w:autoSpaceDE w:val="0"/>
        <w:autoSpaceDN w:val="0"/>
        <w:adjustRightInd w:val="0"/>
        <w:spacing w:after="0" w:line="240" w:lineRule="auto"/>
        <w:rPr>
          <w:ins w:id="1720" w:author="Ta Huong" w:date="2020-07-01T15:12:00Z"/>
          <w:rFonts w:ascii="Consolas" w:hAnsi="Consolas" w:cs="Consolas"/>
          <w:color w:val="000000"/>
          <w:sz w:val="19"/>
          <w:szCs w:val="19"/>
          <w:lang w:bidi="ar-SA"/>
        </w:rPr>
      </w:pPr>
      <w:ins w:id="1721"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select</w:t>
        </w:r>
        <w:r>
          <w:rPr>
            <w:rFonts w:ascii="Consolas" w:hAnsi="Consolas" w:cs="Consolas"/>
            <w:color w:val="000000"/>
            <w:sz w:val="19"/>
            <w:szCs w:val="19"/>
            <w:lang w:bidi="ar-SA"/>
          </w:rPr>
          <w:t xml:space="preserve"> lop</w:t>
        </w:r>
        <w:proofErr w:type="gramStart"/>
        <w:r>
          <w:rPr>
            <w:rFonts w:ascii="Consolas" w:hAnsi="Consolas" w:cs="Consolas"/>
            <w:color w:val="000000"/>
            <w:sz w:val="19"/>
            <w:szCs w:val="19"/>
            <w:lang w:bidi="ar-SA"/>
          </w:rPr>
          <w:t>).ToList</w:t>
        </w:r>
        <w:proofErr w:type="gramEnd"/>
        <w:r>
          <w:rPr>
            <w:rFonts w:ascii="Consolas" w:hAnsi="Consolas" w:cs="Consolas"/>
            <w:color w:val="000000"/>
            <w:sz w:val="19"/>
            <w:szCs w:val="19"/>
            <w:lang w:bidi="ar-SA"/>
          </w:rPr>
          <w:t>();</w:t>
        </w:r>
      </w:ins>
    </w:p>
    <w:p w14:paraId="7E46DD8D" w14:textId="77777777" w:rsidR="00DD26F6" w:rsidRDefault="00DD26F6" w:rsidP="00DD26F6">
      <w:pPr>
        <w:autoSpaceDE w:val="0"/>
        <w:autoSpaceDN w:val="0"/>
        <w:adjustRightInd w:val="0"/>
        <w:spacing w:after="0" w:line="240" w:lineRule="auto"/>
        <w:rPr>
          <w:ins w:id="1722" w:author="Ta Huong" w:date="2020-07-01T15:12:00Z"/>
          <w:rFonts w:ascii="Consolas" w:hAnsi="Consolas" w:cs="Consolas"/>
          <w:color w:val="000000"/>
          <w:sz w:val="19"/>
          <w:szCs w:val="19"/>
          <w:lang w:bidi="ar-SA"/>
        </w:rPr>
      </w:pPr>
    </w:p>
    <w:p w14:paraId="7FAE55BE" w14:textId="77777777" w:rsidR="00DD26F6" w:rsidRDefault="00DD26F6" w:rsidP="00DD26F6">
      <w:pPr>
        <w:autoSpaceDE w:val="0"/>
        <w:autoSpaceDN w:val="0"/>
        <w:adjustRightInd w:val="0"/>
        <w:spacing w:after="0" w:line="240" w:lineRule="auto"/>
        <w:rPr>
          <w:ins w:id="1723" w:author="Ta Huong" w:date="2020-07-01T15:12:00Z"/>
          <w:rFonts w:ascii="Consolas" w:hAnsi="Consolas" w:cs="Consolas"/>
          <w:color w:val="000000"/>
          <w:sz w:val="19"/>
          <w:szCs w:val="19"/>
          <w:lang w:bidi="ar-SA"/>
        </w:rPr>
      </w:pPr>
      <w:ins w:id="1724"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if</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query !</w:t>
        </w:r>
        <w:proofErr w:type="gramEnd"/>
        <w:r>
          <w:rPr>
            <w:rFonts w:ascii="Consolas" w:hAnsi="Consolas" w:cs="Consolas"/>
            <w:color w:val="000000"/>
            <w:sz w:val="19"/>
            <w:szCs w:val="19"/>
            <w:lang w:bidi="ar-SA"/>
          </w:rPr>
          <w:t xml:space="preserve">= </w:t>
        </w:r>
        <w:r>
          <w:rPr>
            <w:rFonts w:ascii="Consolas" w:hAnsi="Consolas" w:cs="Consolas"/>
            <w:color w:val="0000FF"/>
            <w:sz w:val="19"/>
            <w:szCs w:val="19"/>
            <w:lang w:bidi="ar-SA"/>
          </w:rPr>
          <w:t>null</w:t>
        </w:r>
        <w:r>
          <w:rPr>
            <w:rFonts w:ascii="Consolas" w:hAnsi="Consolas" w:cs="Consolas"/>
            <w:color w:val="000000"/>
            <w:sz w:val="19"/>
            <w:szCs w:val="19"/>
            <w:lang w:bidi="ar-SA"/>
          </w:rPr>
          <w:t>)</w:t>
        </w:r>
      </w:ins>
    </w:p>
    <w:p w14:paraId="5E1C4D09" w14:textId="77777777" w:rsidR="00DD26F6" w:rsidRDefault="00DD26F6" w:rsidP="00DD26F6">
      <w:pPr>
        <w:autoSpaceDE w:val="0"/>
        <w:autoSpaceDN w:val="0"/>
        <w:adjustRightInd w:val="0"/>
        <w:spacing w:after="0" w:line="240" w:lineRule="auto"/>
        <w:rPr>
          <w:ins w:id="1725" w:author="Ta Huong" w:date="2020-07-01T15:12:00Z"/>
          <w:rFonts w:ascii="Consolas" w:hAnsi="Consolas" w:cs="Consolas"/>
          <w:color w:val="000000"/>
          <w:sz w:val="19"/>
          <w:szCs w:val="19"/>
          <w:lang w:bidi="ar-SA"/>
        </w:rPr>
      </w:pPr>
      <w:ins w:id="1726" w:author="Ta Huong" w:date="2020-07-01T15:12:00Z">
        <w:r>
          <w:rPr>
            <w:rFonts w:ascii="Consolas" w:hAnsi="Consolas" w:cs="Consolas"/>
            <w:color w:val="000000"/>
            <w:sz w:val="19"/>
            <w:szCs w:val="19"/>
            <w:lang w:bidi="ar-SA"/>
          </w:rPr>
          <w:t xml:space="preserve">                {</w:t>
        </w:r>
      </w:ins>
    </w:p>
    <w:p w14:paraId="7EC44B93" w14:textId="77777777" w:rsidR="00DD26F6" w:rsidRDefault="00DD26F6" w:rsidP="00DD26F6">
      <w:pPr>
        <w:autoSpaceDE w:val="0"/>
        <w:autoSpaceDN w:val="0"/>
        <w:adjustRightInd w:val="0"/>
        <w:spacing w:after="0" w:line="240" w:lineRule="auto"/>
        <w:rPr>
          <w:ins w:id="1727" w:author="Ta Huong" w:date="2020-07-01T15:12:00Z"/>
          <w:rFonts w:ascii="Consolas" w:hAnsi="Consolas" w:cs="Consolas"/>
          <w:color w:val="000000"/>
          <w:sz w:val="19"/>
          <w:szCs w:val="19"/>
          <w:lang w:bidi="ar-SA"/>
        </w:rPr>
      </w:pPr>
      <w:ins w:id="1728" w:author="Ta Huong" w:date="2020-07-01T15:12:00Z">
        <w:r>
          <w:rPr>
            <w:rFonts w:ascii="Consolas" w:hAnsi="Consolas" w:cs="Consolas"/>
            <w:color w:val="000000"/>
            <w:sz w:val="19"/>
            <w:szCs w:val="19"/>
            <w:lang w:bidi="ar-SA"/>
          </w:rPr>
          <w:t xml:space="preserve">                    lops = query;</w:t>
        </w:r>
      </w:ins>
    </w:p>
    <w:p w14:paraId="4B944987" w14:textId="77777777" w:rsidR="00DD26F6" w:rsidRDefault="00DD26F6" w:rsidP="00DD26F6">
      <w:pPr>
        <w:autoSpaceDE w:val="0"/>
        <w:autoSpaceDN w:val="0"/>
        <w:adjustRightInd w:val="0"/>
        <w:spacing w:after="0" w:line="240" w:lineRule="auto"/>
        <w:rPr>
          <w:ins w:id="1729" w:author="Ta Huong" w:date="2020-07-01T15:12:00Z"/>
          <w:rFonts w:ascii="Consolas" w:hAnsi="Consolas" w:cs="Consolas"/>
          <w:color w:val="000000"/>
          <w:sz w:val="19"/>
          <w:szCs w:val="19"/>
          <w:lang w:bidi="ar-SA"/>
        </w:rPr>
      </w:pPr>
      <w:ins w:id="1730" w:author="Ta Huong" w:date="2020-07-01T15:12:00Z">
        <w:r>
          <w:rPr>
            <w:rFonts w:ascii="Consolas" w:hAnsi="Consolas" w:cs="Consolas"/>
            <w:color w:val="000000"/>
            <w:sz w:val="19"/>
            <w:szCs w:val="19"/>
            <w:lang w:bidi="ar-SA"/>
          </w:rPr>
          <w:t xml:space="preserve">                }</w:t>
        </w:r>
      </w:ins>
    </w:p>
    <w:p w14:paraId="12D59517" w14:textId="77777777" w:rsidR="00DD26F6" w:rsidRDefault="00DD26F6" w:rsidP="00DD26F6">
      <w:pPr>
        <w:autoSpaceDE w:val="0"/>
        <w:autoSpaceDN w:val="0"/>
        <w:adjustRightInd w:val="0"/>
        <w:spacing w:after="0" w:line="240" w:lineRule="auto"/>
        <w:rPr>
          <w:ins w:id="1731" w:author="Ta Huong" w:date="2020-07-01T15:12:00Z"/>
          <w:rFonts w:ascii="Consolas" w:hAnsi="Consolas" w:cs="Consolas"/>
          <w:color w:val="000000"/>
          <w:sz w:val="19"/>
          <w:szCs w:val="19"/>
          <w:lang w:bidi="ar-SA"/>
        </w:rPr>
      </w:pPr>
    </w:p>
    <w:p w14:paraId="26C54D0D" w14:textId="77777777" w:rsidR="00DD26F6" w:rsidRDefault="00DD26F6" w:rsidP="00DD26F6">
      <w:pPr>
        <w:autoSpaceDE w:val="0"/>
        <w:autoSpaceDN w:val="0"/>
        <w:adjustRightInd w:val="0"/>
        <w:spacing w:after="0" w:line="240" w:lineRule="auto"/>
        <w:rPr>
          <w:ins w:id="1732" w:author="Ta Huong" w:date="2020-07-01T15:12:00Z"/>
          <w:rFonts w:ascii="Consolas" w:hAnsi="Consolas" w:cs="Consolas"/>
          <w:color w:val="000000"/>
          <w:sz w:val="19"/>
          <w:szCs w:val="19"/>
          <w:lang w:bidi="ar-SA"/>
        </w:rPr>
      </w:pPr>
      <w:ins w:id="1733"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true</w:t>
        </w:r>
        <w:r>
          <w:rPr>
            <w:rFonts w:ascii="Consolas" w:hAnsi="Consolas" w:cs="Consolas"/>
            <w:color w:val="000000"/>
            <w:sz w:val="19"/>
            <w:szCs w:val="19"/>
            <w:lang w:bidi="ar-SA"/>
          </w:rPr>
          <w:t>;</w:t>
        </w:r>
      </w:ins>
    </w:p>
    <w:p w14:paraId="7A29C050" w14:textId="77777777" w:rsidR="00DD26F6" w:rsidRDefault="00DD26F6" w:rsidP="00DD26F6">
      <w:pPr>
        <w:autoSpaceDE w:val="0"/>
        <w:autoSpaceDN w:val="0"/>
        <w:adjustRightInd w:val="0"/>
        <w:spacing w:after="0" w:line="240" w:lineRule="auto"/>
        <w:rPr>
          <w:ins w:id="1734" w:author="Ta Huong" w:date="2020-07-01T15:12:00Z"/>
          <w:rFonts w:ascii="Consolas" w:hAnsi="Consolas" w:cs="Consolas"/>
          <w:color w:val="000000"/>
          <w:sz w:val="19"/>
          <w:szCs w:val="19"/>
          <w:lang w:bidi="ar-SA"/>
        </w:rPr>
      </w:pPr>
      <w:ins w:id="1735" w:author="Ta Huong" w:date="2020-07-01T15:12:00Z">
        <w:r>
          <w:rPr>
            <w:rFonts w:ascii="Consolas" w:hAnsi="Consolas" w:cs="Consolas"/>
            <w:color w:val="000000"/>
            <w:sz w:val="19"/>
            <w:szCs w:val="19"/>
            <w:lang w:bidi="ar-SA"/>
          </w:rPr>
          <w:t xml:space="preserve">            }</w:t>
        </w:r>
      </w:ins>
    </w:p>
    <w:p w14:paraId="2EC3C00A" w14:textId="77777777" w:rsidR="00DD26F6" w:rsidRDefault="00DD26F6" w:rsidP="00DD26F6">
      <w:pPr>
        <w:autoSpaceDE w:val="0"/>
        <w:autoSpaceDN w:val="0"/>
        <w:adjustRightInd w:val="0"/>
        <w:spacing w:after="0" w:line="240" w:lineRule="auto"/>
        <w:rPr>
          <w:ins w:id="1736" w:author="Ta Huong" w:date="2020-07-01T15:12:00Z"/>
          <w:rFonts w:ascii="Consolas" w:hAnsi="Consolas" w:cs="Consolas"/>
          <w:color w:val="000000"/>
          <w:sz w:val="19"/>
          <w:szCs w:val="19"/>
          <w:lang w:bidi="ar-SA"/>
        </w:rPr>
      </w:pPr>
      <w:ins w:id="1737" w:author="Ta Huong" w:date="2020-07-01T15:12:00Z">
        <w:r>
          <w:rPr>
            <w:rFonts w:ascii="Consolas" w:hAnsi="Consolas" w:cs="Consolas"/>
            <w:color w:val="000000"/>
            <w:sz w:val="19"/>
            <w:szCs w:val="19"/>
            <w:lang w:bidi="ar-SA"/>
          </w:rPr>
          <w:lastRenderedPageBreak/>
          <w:t xml:space="preserve">            </w:t>
        </w:r>
        <w:r>
          <w:rPr>
            <w:rFonts w:ascii="Consolas" w:hAnsi="Consolas" w:cs="Consolas"/>
            <w:color w:val="0000FF"/>
            <w:sz w:val="19"/>
            <w:szCs w:val="19"/>
            <w:lang w:bidi="ar-SA"/>
          </w:rPr>
          <w:t>catch</w:t>
        </w:r>
      </w:ins>
    </w:p>
    <w:p w14:paraId="26AB0697" w14:textId="77777777" w:rsidR="00DD26F6" w:rsidRDefault="00DD26F6" w:rsidP="00DD26F6">
      <w:pPr>
        <w:autoSpaceDE w:val="0"/>
        <w:autoSpaceDN w:val="0"/>
        <w:adjustRightInd w:val="0"/>
        <w:spacing w:after="0" w:line="240" w:lineRule="auto"/>
        <w:rPr>
          <w:ins w:id="1738" w:author="Ta Huong" w:date="2020-07-01T15:12:00Z"/>
          <w:rFonts w:ascii="Consolas" w:hAnsi="Consolas" w:cs="Consolas"/>
          <w:color w:val="000000"/>
          <w:sz w:val="19"/>
          <w:szCs w:val="19"/>
          <w:lang w:bidi="ar-SA"/>
        </w:rPr>
      </w:pPr>
      <w:ins w:id="1739" w:author="Ta Huong" w:date="2020-07-01T15:12:00Z">
        <w:r>
          <w:rPr>
            <w:rFonts w:ascii="Consolas" w:hAnsi="Consolas" w:cs="Consolas"/>
            <w:color w:val="000000"/>
            <w:sz w:val="19"/>
            <w:szCs w:val="19"/>
            <w:lang w:bidi="ar-SA"/>
          </w:rPr>
          <w:t xml:space="preserve">            {</w:t>
        </w:r>
      </w:ins>
    </w:p>
    <w:p w14:paraId="0A28A939" w14:textId="77777777" w:rsidR="00DD26F6" w:rsidRDefault="00DD26F6" w:rsidP="00DD26F6">
      <w:pPr>
        <w:autoSpaceDE w:val="0"/>
        <w:autoSpaceDN w:val="0"/>
        <w:adjustRightInd w:val="0"/>
        <w:spacing w:after="0" w:line="240" w:lineRule="auto"/>
        <w:rPr>
          <w:ins w:id="1740" w:author="Ta Huong" w:date="2020-07-01T15:12:00Z"/>
          <w:rFonts w:ascii="Consolas" w:hAnsi="Consolas" w:cs="Consolas"/>
          <w:color w:val="000000"/>
          <w:sz w:val="19"/>
          <w:szCs w:val="19"/>
          <w:lang w:bidi="ar-SA"/>
        </w:rPr>
      </w:pPr>
      <w:ins w:id="1741"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false</w:t>
        </w:r>
        <w:r>
          <w:rPr>
            <w:rFonts w:ascii="Consolas" w:hAnsi="Consolas" w:cs="Consolas"/>
            <w:color w:val="000000"/>
            <w:sz w:val="19"/>
            <w:szCs w:val="19"/>
            <w:lang w:bidi="ar-SA"/>
          </w:rPr>
          <w:t>;</w:t>
        </w:r>
      </w:ins>
    </w:p>
    <w:p w14:paraId="54F0A56E" w14:textId="77777777" w:rsidR="00DD26F6" w:rsidRDefault="00DD26F6" w:rsidP="00DD26F6">
      <w:pPr>
        <w:autoSpaceDE w:val="0"/>
        <w:autoSpaceDN w:val="0"/>
        <w:adjustRightInd w:val="0"/>
        <w:spacing w:after="0" w:line="240" w:lineRule="auto"/>
        <w:rPr>
          <w:ins w:id="1742" w:author="Ta Huong" w:date="2020-07-01T15:12:00Z"/>
          <w:rFonts w:ascii="Consolas" w:hAnsi="Consolas" w:cs="Consolas"/>
          <w:color w:val="000000"/>
          <w:sz w:val="19"/>
          <w:szCs w:val="19"/>
          <w:lang w:bidi="ar-SA"/>
        </w:rPr>
      </w:pPr>
      <w:ins w:id="1743" w:author="Ta Huong" w:date="2020-07-01T15:12:00Z">
        <w:r>
          <w:rPr>
            <w:rFonts w:ascii="Consolas" w:hAnsi="Consolas" w:cs="Consolas"/>
            <w:color w:val="000000"/>
            <w:sz w:val="19"/>
            <w:szCs w:val="19"/>
            <w:lang w:bidi="ar-SA"/>
          </w:rPr>
          <w:t xml:space="preserve">            }</w:t>
        </w:r>
      </w:ins>
    </w:p>
    <w:p w14:paraId="2F074FDE" w14:textId="77777777" w:rsidR="00DD26F6" w:rsidRDefault="00DD26F6" w:rsidP="00DD26F6">
      <w:pPr>
        <w:autoSpaceDE w:val="0"/>
        <w:autoSpaceDN w:val="0"/>
        <w:adjustRightInd w:val="0"/>
        <w:spacing w:after="0" w:line="240" w:lineRule="auto"/>
        <w:rPr>
          <w:ins w:id="1744" w:author="Ta Huong" w:date="2020-07-01T15:12:00Z"/>
          <w:rFonts w:ascii="Consolas" w:hAnsi="Consolas" w:cs="Consolas"/>
          <w:color w:val="000000"/>
          <w:sz w:val="19"/>
          <w:szCs w:val="19"/>
          <w:lang w:bidi="ar-SA"/>
        </w:rPr>
      </w:pPr>
    </w:p>
    <w:p w14:paraId="468FC87F" w14:textId="77777777" w:rsidR="00DD26F6" w:rsidRDefault="00DD26F6" w:rsidP="00DD26F6">
      <w:pPr>
        <w:autoSpaceDE w:val="0"/>
        <w:autoSpaceDN w:val="0"/>
        <w:adjustRightInd w:val="0"/>
        <w:spacing w:after="0" w:line="240" w:lineRule="auto"/>
        <w:rPr>
          <w:ins w:id="1745" w:author="Ta Huong" w:date="2020-07-01T15:12:00Z"/>
          <w:rFonts w:ascii="Consolas" w:hAnsi="Consolas" w:cs="Consolas"/>
          <w:color w:val="000000"/>
          <w:sz w:val="19"/>
          <w:szCs w:val="19"/>
          <w:lang w:bidi="ar-SA"/>
        </w:rPr>
      </w:pPr>
      <w:ins w:id="1746"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canExecute;</w:t>
        </w:r>
      </w:ins>
    </w:p>
    <w:p w14:paraId="150B899B" w14:textId="77777777" w:rsidR="00DD26F6" w:rsidRDefault="00DD26F6" w:rsidP="00DD26F6">
      <w:pPr>
        <w:autoSpaceDE w:val="0"/>
        <w:autoSpaceDN w:val="0"/>
        <w:adjustRightInd w:val="0"/>
        <w:spacing w:after="0" w:line="240" w:lineRule="auto"/>
        <w:rPr>
          <w:ins w:id="1747" w:author="Ta Huong" w:date="2020-07-01T15:12:00Z"/>
          <w:rFonts w:ascii="Consolas" w:hAnsi="Consolas" w:cs="Consolas"/>
          <w:color w:val="000000"/>
          <w:sz w:val="19"/>
          <w:szCs w:val="19"/>
          <w:lang w:bidi="ar-SA"/>
        </w:rPr>
      </w:pPr>
      <w:ins w:id="1748" w:author="Ta Huong" w:date="2020-07-01T15:12:00Z">
        <w:r>
          <w:rPr>
            <w:rFonts w:ascii="Consolas" w:hAnsi="Consolas" w:cs="Consolas"/>
            <w:color w:val="000000"/>
            <w:sz w:val="19"/>
            <w:szCs w:val="19"/>
            <w:lang w:bidi="ar-SA"/>
          </w:rPr>
          <w:t xml:space="preserve">        }</w:t>
        </w:r>
      </w:ins>
    </w:p>
    <w:p w14:paraId="0CE762B7" w14:textId="6AED5FC7" w:rsidR="00DD26F6" w:rsidRDefault="00DD26F6" w:rsidP="00DD26F6">
      <w:pPr>
        <w:autoSpaceDE w:val="0"/>
        <w:autoSpaceDN w:val="0"/>
        <w:adjustRightInd w:val="0"/>
        <w:spacing w:after="0" w:line="240" w:lineRule="auto"/>
        <w:rPr>
          <w:ins w:id="1749" w:author="Ta Huong" w:date="2020-07-01T15:12:00Z"/>
          <w:rFonts w:ascii="Consolas" w:hAnsi="Consolas" w:cs="Consolas"/>
          <w:color w:val="000000"/>
          <w:sz w:val="19"/>
          <w:szCs w:val="19"/>
          <w:lang w:bidi="ar-SA"/>
        </w:rPr>
      </w:pPr>
      <w:ins w:id="1750" w:author="Ta Huong" w:date="2020-07-01T15:12:00Z">
        <w:r>
          <w:rPr>
            <w:rFonts w:ascii="Consolas" w:hAnsi="Consolas" w:cs="Consolas"/>
            <w:color w:val="000000"/>
            <w:sz w:val="19"/>
            <w:szCs w:val="19"/>
            <w:lang w:bidi="ar-SA"/>
          </w:rPr>
          <w:t xml:space="preserve">    }</w:t>
        </w:r>
      </w:ins>
    </w:p>
    <w:p w14:paraId="706BD8CE" w14:textId="6B30ACD6" w:rsidR="00DD26F6" w:rsidRPr="00DD26F6" w:rsidRDefault="00DD26F6">
      <w:pPr>
        <w:pStyle w:val="ListParagraph"/>
        <w:numPr>
          <w:ilvl w:val="2"/>
          <w:numId w:val="6"/>
        </w:numPr>
        <w:tabs>
          <w:tab w:val="left" w:pos="3960"/>
        </w:tabs>
        <w:spacing w:line="360" w:lineRule="auto"/>
        <w:outlineLvl w:val="3"/>
        <w:rPr>
          <w:ins w:id="1751" w:author="Ta Huong" w:date="2020-07-01T15:12:00Z"/>
          <w:rFonts w:ascii="Times New Roman" w:eastAsia="Times New Roman" w:hAnsi="Times New Roman" w:cs="Times New Roman"/>
          <w:b/>
          <w:bCs/>
          <w:sz w:val="26"/>
          <w:szCs w:val="26"/>
          <w:lang w:eastAsia="en-GB"/>
          <w:rPrChange w:id="1752" w:author="Ta Huong" w:date="2020-07-01T15:12:00Z">
            <w:rPr>
              <w:ins w:id="1753" w:author="Ta Huong" w:date="2020-07-01T15:12:00Z"/>
              <w:lang w:eastAsia="en-GB"/>
            </w:rPr>
          </w:rPrChange>
        </w:rPr>
        <w:pPrChange w:id="1754" w:author="Ta Huong" w:date="2020-07-01T15:43:00Z">
          <w:pPr>
            <w:tabs>
              <w:tab w:val="left" w:pos="3960"/>
            </w:tabs>
            <w:spacing w:line="360" w:lineRule="auto"/>
            <w:ind w:left="360"/>
          </w:pPr>
        </w:pPrChange>
      </w:pPr>
      <w:ins w:id="1755" w:author="Ta Huong" w:date="2020-07-01T15:12:00Z">
        <w:r w:rsidRPr="00DD26F6">
          <w:rPr>
            <w:rFonts w:ascii="Times New Roman" w:eastAsia="Times New Roman" w:hAnsi="Times New Roman" w:cs="Times New Roman"/>
            <w:b/>
            <w:bCs/>
            <w:sz w:val="26"/>
            <w:szCs w:val="26"/>
            <w:lang w:eastAsia="en-GB"/>
            <w:rPrChange w:id="1756" w:author="Ta Huong" w:date="2020-07-01T15:12:00Z">
              <w:rPr>
                <w:lang w:eastAsia="en-GB"/>
              </w:rPr>
            </w:rPrChange>
          </w:rPr>
          <w:t>BLHocSinh</w:t>
        </w:r>
      </w:ins>
      <w:ins w:id="1757" w:author="Ta Huong" w:date="2020-07-01T15:43:00Z">
        <w:r w:rsidR="00DA4C39">
          <w:rPr>
            <w:rFonts w:ascii="Times New Roman" w:eastAsia="Times New Roman" w:hAnsi="Times New Roman" w:cs="Times New Roman"/>
            <w:b/>
            <w:bCs/>
            <w:sz w:val="26"/>
            <w:szCs w:val="26"/>
            <w:lang w:eastAsia="en-GB"/>
          </w:rPr>
          <w:t>.cs</w:t>
        </w:r>
      </w:ins>
    </w:p>
    <w:p w14:paraId="2D5703B7" w14:textId="77777777" w:rsidR="00DD26F6" w:rsidRDefault="00DD26F6" w:rsidP="00DD26F6">
      <w:pPr>
        <w:autoSpaceDE w:val="0"/>
        <w:autoSpaceDN w:val="0"/>
        <w:adjustRightInd w:val="0"/>
        <w:spacing w:after="0" w:line="240" w:lineRule="auto"/>
        <w:rPr>
          <w:ins w:id="1758" w:author="Ta Huong" w:date="2020-07-01T15:12:00Z"/>
          <w:rFonts w:ascii="Consolas" w:hAnsi="Consolas" w:cs="Consolas"/>
          <w:color w:val="000000"/>
          <w:sz w:val="19"/>
          <w:szCs w:val="19"/>
          <w:lang w:bidi="ar-SA"/>
        </w:rPr>
      </w:pPr>
      <w:ins w:id="1759"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class</w:t>
        </w:r>
        <w:r>
          <w:rPr>
            <w:rFonts w:ascii="Consolas" w:hAnsi="Consolas" w:cs="Consolas"/>
            <w:color w:val="000000"/>
            <w:sz w:val="19"/>
            <w:szCs w:val="19"/>
            <w:lang w:bidi="ar-SA"/>
          </w:rPr>
          <w:t xml:space="preserve"> </w:t>
        </w:r>
        <w:r>
          <w:rPr>
            <w:rFonts w:ascii="Consolas" w:hAnsi="Consolas" w:cs="Consolas"/>
            <w:color w:val="2B91AF"/>
            <w:sz w:val="19"/>
            <w:szCs w:val="19"/>
            <w:lang w:bidi="ar-SA"/>
          </w:rPr>
          <w:t>BLHocSinh</w:t>
        </w:r>
      </w:ins>
    </w:p>
    <w:p w14:paraId="7E364D5B" w14:textId="77777777" w:rsidR="00DD26F6" w:rsidRDefault="00DD26F6" w:rsidP="00DD26F6">
      <w:pPr>
        <w:autoSpaceDE w:val="0"/>
        <w:autoSpaceDN w:val="0"/>
        <w:adjustRightInd w:val="0"/>
        <w:spacing w:after="0" w:line="240" w:lineRule="auto"/>
        <w:rPr>
          <w:ins w:id="1760" w:author="Ta Huong" w:date="2020-07-01T15:12:00Z"/>
          <w:rFonts w:ascii="Consolas" w:hAnsi="Consolas" w:cs="Consolas"/>
          <w:color w:val="000000"/>
          <w:sz w:val="19"/>
          <w:szCs w:val="19"/>
          <w:lang w:bidi="ar-SA"/>
        </w:rPr>
      </w:pPr>
      <w:ins w:id="1761" w:author="Ta Huong" w:date="2020-07-01T15:12:00Z">
        <w:r>
          <w:rPr>
            <w:rFonts w:ascii="Consolas" w:hAnsi="Consolas" w:cs="Consolas"/>
            <w:color w:val="000000"/>
            <w:sz w:val="19"/>
            <w:szCs w:val="19"/>
            <w:lang w:bidi="ar-SA"/>
          </w:rPr>
          <w:t xml:space="preserve">    {</w:t>
        </w:r>
      </w:ins>
    </w:p>
    <w:p w14:paraId="0442A003" w14:textId="77777777" w:rsidR="00DD26F6" w:rsidRDefault="00DD26F6" w:rsidP="00DD26F6">
      <w:pPr>
        <w:autoSpaceDE w:val="0"/>
        <w:autoSpaceDN w:val="0"/>
        <w:adjustRightInd w:val="0"/>
        <w:spacing w:after="0" w:line="240" w:lineRule="auto"/>
        <w:rPr>
          <w:ins w:id="1762" w:author="Ta Huong" w:date="2020-07-01T15:12:00Z"/>
          <w:rFonts w:ascii="Consolas" w:hAnsi="Consolas" w:cs="Consolas"/>
          <w:color w:val="000000"/>
          <w:sz w:val="19"/>
          <w:szCs w:val="19"/>
          <w:lang w:bidi="ar-SA"/>
        </w:rPr>
      </w:pPr>
      <w:ins w:id="1763"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private</w:t>
        </w:r>
        <w:r>
          <w:rPr>
            <w:rFonts w:ascii="Consolas" w:hAnsi="Consolas" w:cs="Consolas"/>
            <w:color w:val="000000"/>
            <w:sz w:val="19"/>
            <w:szCs w:val="19"/>
            <w:lang w:bidi="ar-SA"/>
          </w:rPr>
          <w:t xml:space="preserve"> QuanLyTruongHocDataContext quanLyTruongHoc;</w:t>
        </w:r>
      </w:ins>
    </w:p>
    <w:p w14:paraId="0B0141A0" w14:textId="77777777" w:rsidR="00DD26F6" w:rsidRDefault="00DD26F6" w:rsidP="00DD26F6">
      <w:pPr>
        <w:autoSpaceDE w:val="0"/>
        <w:autoSpaceDN w:val="0"/>
        <w:adjustRightInd w:val="0"/>
        <w:spacing w:after="0" w:line="240" w:lineRule="auto"/>
        <w:rPr>
          <w:ins w:id="1764" w:author="Ta Huong" w:date="2020-07-01T15:12:00Z"/>
          <w:rFonts w:ascii="Consolas" w:hAnsi="Consolas" w:cs="Consolas"/>
          <w:color w:val="000000"/>
          <w:sz w:val="19"/>
          <w:szCs w:val="19"/>
          <w:lang w:bidi="ar-SA"/>
        </w:rPr>
      </w:pPr>
      <w:ins w:id="1765"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private</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canExecute;        </w:t>
        </w:r>
      </w:ins>
    </w:p>
    <w:p w14:paraId="4A3F42E2" w14:textId="77777777" w:rsidR="00DD26F6" w:rsidRDefault="00DD26F6" w:rsidP="00DD26F6">
      <w:pPr>
        <w:autoSpaceDE w:val="0"/>
        <w:autoSpaceDN w:val="0"/>
        <w:adjustRightInd w:val="0"/>
        <w:spacing w:after="0" w:line="240" w:lineRule="auto"/>
        <w:rPr>
          <w:ins w:id="1766" w:author="Ta Huong" w:date="2020-07-01T15:12:00Z"/>
          <w:rFonts w:ascii="Consolas" w:hAnsi="Consolas" w:cs="Consolas"/>
          <w:color w:val="000000"/>
          <w:sz w:val="19"/>
          <w:szCs w:val="19"/>
          <w:lang w:bidi="ar-SA"/>
        </w:rPr>
      </w:pPr>
    </w:p>
    <w:p w14:paraId="77F5B4EF" w14:textId="77777777" w:rsidR="00DD26F6" w:rsidRDefault="00DD26F6" w:rsidP="00DD26F6">
      <w:pPr>
        <w:autoSpaceDE w:val="0"/>
        <w:autoSpaceDN w:val="0"/>
        <w:adjustRightInd w:val="0"/>
        <w:spacing w:after="0" w:line="240" w:lineRule="auto"/>
        <w:rPr>
          <w:ins w:id="1767" w:author="Ta Huong" w:date="2020-07-01T15:12:00Z"/>
          <w:rFonts w:ascii="Consolas" w:hAnsi="Consolas" w:cs="Consolas"/>
          <w:color w:val="000000"/>
          <w:sz w:val="19"/>
          <w:szCs w:val="19"/>
          <w:lang w:bidi="ar-SA"/>
        </w:rPr>
      </w:pPr>
      <w:ins w:id="1768"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proofErr w:type="gramStart"/>
        <w:r>
          <w:rPr>
            <w:rFonts w:ascii="Consolas" w:hAnsi="Consolas" w:cs="Consolas"/>
            <w:color w:val="2B91AF"/>
            <w:sz w:val="19"/>
            <w:szCs w:val="19"/>
            <w:lang w:bidi="ar-SA"/>
          </w:rPr>
          <w:t>BLHocSinh</w:t>
        </w:r>
        <w:r>
          <w:rPr>
            <w:rFonts w:ascii="Consolas" w:hAnsi="Consolas" w:cs="Consolas"/>
            <w:color w:val="000000"/>
            <w:sz w:val="19"/>
            <w:szCs w:val="19"/>
            <w:lang w:bidi="ar-SA"/>
          </w:rPr>
          <w:t>(</w:t>
        </w:r>
        <w:proofErr w:type="gramEnd"/>
        <w:r>
          <w:rPr>
            <w:rFonts w:ascii="Consolas" w:hAnsi="Consolas" w:cs="Consolas"/>
            <w:color w:val="000000"/>
            <w:sz w:val="19"/>
            <w:szCs w:val="19"/>
            <w:lang w:bidi="ar-SA"/>
          </w:rPr>
          <w:t>)</w:t>
        </w:r>
      </w:ins>
    </w:p>
    <w:p w14:paraId="282B370D" w14:textId="77777777" w:rsidR="00DD26F6" w:rsidRDefault="00DD26F6" w:rsidP="00DD26F6">
      <w:pPr>
        <w:autoSpaceDE w:val="0"/>
        <w:autoSpaceDN w:val="0"/>
        <w:adjustRightInd w:val="0"/>
        <w:spacing w:after="0" w:line="240" w:lineRule="auto"/>
        <w:rPr>
          <w:ins w:id="1769" w:author="Ta Huong" w:date="2020-07-01T15:12:00Z"/>
          <w:rFonts w:ascii="Consolas" w:hAnsi="Consolas" w:cs="Consolas"/>
          <w:color w:val="000000"/>
          <w:sz w:val="19"/>
          <w:szCs w:val="19"/>
          <w:lang w:bidi="ar-SA"/>
        </w:rPr>
      </w:pPr>
      <w:ins w:id="1770" w:author="Ta Huong" w:date="2020-07-01T15:12:00Z">
        <w:r>
          <w:rPr>
            <w:rFonts w:ascii="Consolas" w:hAnsi="Consolas" w:cs="Consolas"/>
            <w:color w:val="000000"/>
            <w:sz w:val="19"/>
            <w:szCs w:val="19"/>
            <w:lang w:bidi="ar-SA"/>
          </w:rPr>
          <w:t xml:space="preserve">        {</w:t>
        </w:r>
      </w:ins>
    </w:p>
    <w:p w14:paraId="1CEBBBE0" w14:textId="77777777" w:rsidR="00DD26F6" w:rsidRDefault="00DD26F6" w:rsidP="00DD26F6">
      <w:pPr>
        <w:autoSpaceDE w:val="0"/>
        <w:autoSpaceDN w:val="0"/>
        <w:adjustRightInd w:val="0"/>
        <w:spacing w:after="0" w:line="240" w:lineRule="auto"/>
        <w:rPr>
          <w:ins w:id="1771" w:author="Ta Huong" w:date="2020-07-01T15:12:00Z"/>
          <w:rFonts w:ascii="Consolas" w:hAnsi="Consolas" w:cs="Consolas"/>
          <w:color w:val="000000"/>
          <w:sz w:val="19"/>
          <w:szCs w:val="19"/>
          <w:lang w:bidi="ar-SA"/>
        </w:rPr>
      </w:pPr>
      <w:ins w:id="1772" w:author="Ta Huong" w:date="2020-07-01T15:12:00Z">
        <w:r>
          <w:rPr>
            <w:rFonts w:ascii="Consolas" w:hAnsi="Consolas" w:cs="Consolas"/>
            <w:color w:val="000000"/>
            <w:sz w:val="19"/>
            <w:szCs w:val="19"/>
            <w:lang w:bidi="ar-SA"/>
          </w:rPr>
          <w:t xml:space="preserve">            quanLyTruongHoc =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QuanLyTruongHocDataContext(</w:t>
        </w:r>
        <w:proofErr w:type="gramEnd"/>
        <w:r>
          <w:rPr>
            <w:rFonts w:ascii="Consolas" w:hAnsi="Consolas" w:cs="Consolas"/>
            <w:color w:val="000000"/>
            <w:sz w:val="19"/>
            <w:szCs w:val="19"/>
            <w:lang w:bidi="ar-SA"/>
          </w:rPr>
          <w:t>);</w:t>
        </w:r>
      </w:ins>
    </w:p>
    <w:p w14:paraId="1A934529" w14:textId="77777777" w:rsidR="00DD26F6" w:rsidRDefault="00DD26F6" w:rsidP="00DD26F6">
      <w:pPr>
        <w:autoSpaceDE w:val="0"/>
        <w:autoSpaceDN w:val="0"/>
        <w:adjustRightInd w:val="0"/>
        <w:spacing w:after="0" w:line="240" w:lineRule="auto"/>
        <w:rPr>
          <w:ins w:id="1773" w:author="Ta Huong" w:date="2020-07-01T15:12:00Z"/>
          <w:rFonts w:ascii="Consolas" w:hAnsi="Consolas" w:cs="Consolas"/>
          <w:color w:val="000000"/>
          <w:sz w:val="19"/>
          <w:szCs w:val="19"/>
          <w:lang w:bidi="ar-SA"/>
        </w:rPr>
      </w:pPr>
      <w:ins w:id="1774" w:author="Ta Huong" w:date="2020-07-01T15:12:00Z">
        <w:r>
          <w:rPr>
            <w:rFonts w:ascii="Consolas" w:hAnsi="Consolas" w:cs="Consolas"/>
            <w:color w:val="000000"/>
            <w:sz w:val="19"/>
            <w:szCs w:val="19"/>
            <w:lang w:bidi="ar-SA"/>
          </w:rPr>
          <w:t xml:space="preserve">        }</w:t>
        </w:r>
      </w:ins>
    </w:p>
    <w:p w14:paraId="1ED105FF" w14:textId="77777777" w:rsidR="00DD26F6" w:rsidRDefault="00DD26F6" w:rsidP="00DD26F6">
      <w:pPr>
        <w:autoSpaceDE w:val="0"/>
        <w:autoSpaceDN w:val="0"/>
        <w:adjustRightInd w:val="0"/>
        <w:spacing w:after="0" w:line="240" w:lineRule="auto"/>
        <w:rPr>
          <w:ins w:id="1775" w:author="Ta Huong" w:date="2020-07-01T15:12:00Z"/>
          <w:rFonts w:ascii="Consolas" w:hAnsi="Consolas" w:cs="Consolas"/>
          <w:color w:val="000000"/>
          <w:sz w:val="19"/>
          <w:szCs w:val="19"/>
          <w:lang w:bidi="ar-SA"/>
        </w:rPr>
      </w:pPr>
    </w:p>
    <w:p w14:paraId="53DFC1C8" w14:textId="77777777" w:rsidR="00DD26F6" w:rsidRDefault="00DD26F6" w:rsidP="00DD26F6">
      <w:pPr>
        <w:autoSpaceDE w:val="0"/>
        <w:autoSpaceDN w:val="0"/>
        <w:adjustRightInd w:val="0"/>
        <w:spacing w:after="0" w:line="240" w:lineRule="auto"/>
        <w:rPr>
          <w:ins w:id="1776" w:author="Ta Huong" w:date="2020-07-01T15:12:00Z"/>
          <w:rFonts w:ascii="Consolas" w:hAnsi="Consolas" w:cs="Consolas"/>
          <w:color w:val="000000"/>
          <w:sz w:val="19"/>
          <w:szCs w:val="19"/>
          <w:lang w:bidi="ar-SA"/>
        </w:rPr>
      </w:pPr>
      <w:ins w:id="1777"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private</w:t>
        </w:r>
        <w:r>
          <w:rPr>
            <w:rFonts w:ascii="Consolas" w:hAnsi="Consolas" w:cs="Consolas"/>
            <w:color w:val="000000"/>
            <w:sz w:val="19"/>
            <w:szCs w:val="19"/>
            <w:lang w:bidi="ar-SA"/>
          </w:rPr>
          <w:t xml:space="preserve"> </w:t>
        </w:r>
        <w:r>
          <w:rPr>
            <w:rFonts w:ascii="Consolas" w:hAnsi="Consolas" w:cs="Consolas"/>
            <w:color w:val="0000FF"/>
            <w:sz w:val="19"/>
            <w:szCs w:val="19"/>
            <w:lang w:bidi="ar-SA"/>
          </w:rPr>
          <w:t>void</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addColumn(</w:t>
        </w:r>
        <w:proofErr w:type="gramEnd"/>
        <w:r>
          <w:rPr>
            <w:rFonts w:ascii="Consolas" w:hAnsi="Consolas" w:cs="Consolas"/>
            <w:color w:val="0000FF"/>
            <w:sz w:val="19"/>
            <w:szCs w:val="19"/>
            <w:lang w:bidi="ar-SA"/>
          </w:rPr>
          <w:t>ref</w:t>
        </w:r>
        <w:r>
          <w:rPr>
            <w:rFonts w:ascii="Consolas" w:hAnsi="Consolas" w:cs="Consolas"/>
            <w:color w:val="000000"/>
            <w:sz w:val="19"/>
            <w:szCs w:val="19"/>
            <w:lang w:bidi="ar-SA"/>
          </w:rPr>
          <w:t xml:space="preserve"> DataTable dataTable, </w:t>
        </w:r>
        <w:r>
          <w:rPr>
            <w:rFonts w:ascii="Consolas" w:hAnsi="Consolas" w:cs="Consolas"/>
            <w:color w:val="0000FF"/>
            <w:sz w:val="19"/>
            <w:szCs w:val="19"/>
            <w:lang w:bidi="ar-SA"/>
          </w:rPr>
          <w:t>int</w:t>
        </w:r>
        <w:r>
          <w:rPr>
            <w:rFonts w:ascii="Consolas" w:hAnsi="Consolas" w:cs="Consolas"/>
            <w:color w:val="000000"/>
            <w:sz w:val="19"/>
            <w:szCs w:val="19"/>
            <w:lang w:bidi="ar-SA"/>
          </w:rPr>
          <w:t xml:space="preserve"> n)</w:t>
        </w:r>
      </w:ins>
    </w:p>
    <w:p w14:paraId="4A19EDB2" w14:textId="77777777" w:rsidR="00DD26F6" w:rsidRDefault="00DD26F6" w:rsidP="00DD26F6">
      <w:pPr>
        <w:autoSpaceDE w:val="0"/>
        <w:autoSpaceDN w:val="0"/>
        <w:adjustRightInd w:val="0"/>
        <w:spacing w:after="0" w:line="240" w:lineRule="auto"/>
        <w:rPr>
          <w:ins w:id="1778" w:author="Ta Huong" w:date="2020-07-01T15:12:00Z"/>
          <w:rFonts w:ascii="Consolas" w:hAnsi="Consolas" w:cs="Consolas"/>
          <w:color w:val="000000"/>
          <w:sz w:val="19"/>
          <w:szCs w:val="19"/>
          <w:lang w:bidi="ar-SA"/>
        </w:rPr>
      </w:pPr>
      <w:ins w:id="1779" w:author="Ta Huong" w:date="2020-07-01T15:12:00Z">
        <w:r>
          <w:rPr>
            <w:rFonts w:ascii="Consolas" w:hAnsi="Consolas" w:cs="Consolas"/>
            <w:color w:val="000000"/>
            <w:sz w:val="19"/>
            <w:szCs w:val="19"/>
            <w:lang w:bidi="ar-SA"/>
          </w:rPr>
          <w:t xml:space="preserve">        {</w:t>
        </w:r>
      </w:ins>
    </w:p>
    <w:p w14:paraId="5FC0AFE9" w14:textId="77777777" w:rsidR="00DD26F6" w:rsidRDefault="00DD26F6" w:rsidP="00DD26F6">
      <w:pPr>
        <w:autoSpaceDE w:val="0"/>
        <w:autoSpaceDN w:val="0"/>
        <w:adjustRightInd w:val="0"/>
        <w:spacing w:after="0" w:line="240" w:lineRule="auto"/>
        <w:rPr>
          <w:ins w:id="1780" w:author="Ta Huong" w:date="2020-07-01T15:12:00Z"/>
          <w:rFonts w:ascii="Consolas" w:hAnsi="Consolas" w:cs="Consolas"/>
          <w:color w:val="000000"/>
          <w:sz w:val="19"/>
          <w:szCs w:val="19"/>
          <w:lang w:bidi="ar-SA"/>
        </w:rPr>
      </w:pPr>
      <w:ins w:id="1781"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for</w:t>
        </w:r>
        <w:r>
          <w:rPr>
            <w:rFonts w:ascii="Consolas" w:hAnsi="Consolas" w:cs="Consolas"/>
            <w:color w:val="000000"/>
            <w:sz w:val="19"/>
            <w:szCs w:val="19"/>
            <w:lang w:bidi="ar-SA"/>
          </w:rPr>
          <w:t xml:space="preserve"> (</w:t>
        </w:r>
        <w:r>
          <w:rPr>
            <w:rFonts w:ascii="Consolas" w:hAnsi="Consolas" w:cs="Consolas"/>
            <w:color w:val="0000FF"/>
            <w:sz w:val="19"/>
            <w:szCs w:val="19"/>
            <w:lang w:bidi="ar-SA"/>
          </w:rPr>
          <w:t>int</w:t>
        </w:r>
        <w:r>
          <w:rPr>
            <w:rFonts w:ascii="Consolas" w:hAnsi="Consolas" w:cs="Consolas"/>
            <w:color w:val="000000"/>
            <w:sz w:val="19"/>
            <w:szCs w:val="19"/>
            <w:lang w:bidi="ar-SA"/>
          </w:rPr>
          <w:t xml:space="preserve"> i = 0; i &lt; n; i++)</w:t>
        </w:r>
      </w:ins>
    </w:p>
    <w:p w14:paraId="7E296D36" w14:textId="77777777" w:rsidR="00DD26F6" w:rsidRDefault="00DD26F6" w:rsidP="00DD26F6">
      <w:pPr>
        <w:autoSpaceDE w:val="0"/>
        <w:autoSpaceDN w:val="0"/>
        <w:adjustRightInd w:val="0"/>
        <w:spacing w:after="0" w:line="240" w:lineRule="auto"/>
        <w:rPr>
          <w:ins w:id="1782" w:author="Ta Huong" w:date="2020-07-01T15:12:00Z"/>
          <w:rFonts w:ascii="Consolas" w:hAnsi="Consolas" w:cs="Consolas"/>
          <w:color w:val="000000"/>
          <w:sz w:val="19"/>
          <w:szCs w:val="19"/>
          <w:lang w:bidi="ar-SA"/>
        </w:rPr>
      </w:pPr>
      <w:ins w:id="1783"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dataTable.Columns.Add</w:t>
        </w:r>
        <w:proofErr w:type="gramEnd"/>
        <w:r>
          <w:rPr>
            <w:rFonts w:ascii="Consolas" w:hAnsi="Consolas" w:cs="Consolas"/>
            <w:color w:val="000000"/>
            <w:sz w:val="19"/>
            <w:szCs w:val="19"/>
            <w:lang w:bidi="ar-SA"/>
          </w:rPr>
          <w:t>(</w:t>
        </w:r>
        <w:r>
          <w:rPr>
            <w:rFonts w:ascii="Consolas" w:hAnsi="Consolas" w:cs="Consolas"/>
            <w:color w:val="A31515"/>
            <w:sz w:val="19"/>
            <w:szCs w:val="19"/>
            <w:lang w:bidi="ar-SA"/>
          </w:rPr>
          <w:t>""</w:t>
        </w:r>
        <w:r>
          <w:rPr>
            <w:rFonts w:ascii="Consolas" w:hAnsi="Consolas" w:cs="Consolas"/>
            <w:color w:val="000000"/>
            <w:sz w:val="19"/>
            <w:szCs w:val="19"/>
            <w:lang w:bidi="ar-SA"/>
          </w:rPr>
          <w:t>);</w:t>
        </w:r>
      </w:ins>
    </w:p>
    <w:p w14:paraId="164F9C38" w14:textId="77777777" w:rsidR="00DD26F6" w:rsidRDefault="00DD26F6" w:rsidP="00DD26F6">
      <w:pPr>
        <w:autoSpaceDE w:val="0"/>
        <w:autoSpaceDN w:val="0"/>
        <w:adjustRightInd w:val="0"/>
        <w:spacing w:after="0" w:line="240" w:lineRule="auto"/>
        <w:rPr>
          <w:ins w:id="1784" w:author="Ta Huong" w:date="2020-07-01T15:12:00Z"/>
          <w:rFonts w:ascii="Consolas" w:hAnsi="Consolas" w:cs="Consolas"/>
          <w:color w:val="000000"/>
          <w:sz w:val="19"/>
          <w:szCs w:val="19"/>
          <w:lang w:bidi="ar-SA"/>
        </w:rPr>
      </w:pPr>
      <w:ins w:id="1785" w:author="Ta Huong" w:date="2020-07-01T15:12:00Z">
        <w:r>
          <w:rPr>
            <w:rFonts w:ascii="Consolas" w:hAnsi="Consolas" w:cs="Consolas"/>
            <w:color w:val="000000"/>
            <w:sz w:val="19"/>
            <w:szCs w:val="19"/>
            <w:lang w:bidi="ar-SA"/>
          </w:rPr>
          <w:t xml:space="preserve">        }</w:t>
        </w:r>
      </w:ins>
    </w:p>
    <w:p w14:paraId="0728BD88" w14:textId="77777777" w:rsidR="00DD26F6" w:rsidRDefault="00DD26F6" w:rsidP="00DD26F6">
      <w:pPr>
        <w:autoSpaceDE w:val="0"/>
        <w:autoSpaceDN w:val="0"/>
        <w:adjustRightInd w:val="0"/>
        <w:spacing w:after="0" w:line="240" w:lineRule="auto"/>
        <w:rPr>
          <w:ins w:id="1786" w:author="Ta Huong" w:date="2020-07-01T15:12:00Z"/>
          <w:rFonts w:ascii="Consolas" w:hAnsi="Consolas" w:cs="Consolas"/>
          <w:color w:val="000000"/>
          <w:sz w:val="19"/>
          <w:szCs w:val="19"/>
          <w:lang w:bidi="ar-SA"/>
        </w:rPr>
      </w:pPr>
    </w:p>
    <w:p w14:paraId="40FBABD3" w14:textId="77777777" w:rsidR="00DD26F6" w:rsidRDefault="00DD26F6" w:rsidP="00DD26F6">
      <w:pPr>
        <w:autoSpaceDE w:val="0"/>
        <w:autoSpaceDN w:val="0"/>
        <w:adjustRightInd w:val="0"/>
        <w:spacing w:after="0" w:line="240" w:lineRule="auto"/>
        <w:rPr>
          <w:ins w:id="1787" w:author="Ta Huong" w:date="2020-07-01T15:12:00Z"/>
          <w:rFonts w:ascii="Consolas" w:hAnsi="Consolas" w:cs="Consolas"/>
          <w:color w:val="000000"/>
          <w:sz w:val="19"/>
          <w:szCs w:val="19"/>
          <w:lang w:bidi="ar-SA"/>
        </w:rPr>
      </w:pPr>
      <w:ins w:id="1788"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DataSet </w:t>
        </w:r>
        <w:proofErr w:type="gramStart"/>
        <w:r>
          <w:rPr>
            <w:rFonts w:ascii="Consolas" w:hAnsi="Consolas" w:cs="Consolas"/>
            <w:color w:val="000000"/>
            <w:sz w:val="19"/>
            <w:szCs w:val="19"/>
            <w:lang w:bidi="ar-SA"/>
          </w:rPr>
          <w:t>layHocSinh(</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lop,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maGV)</w:t>
        </w:r>
      </w:ins>
    </w:p>
    <w:p w14:paraId="11FB97F2" w14:textId="77777777" w:rsidR="00DD26F6" w:rsidRDefault="00DD26F6" w:rsidP="00DD26F6">
      <w:pPr>
        <w:autoSpaceDE w:val="0"/>
        <w:autoSpaceDN w:val="0"/>
        <w:adjustRightInd w:val="0"/>
        <w:spacing w:after="0" w:line="240" w:lineRule="auto"/>
        <w:rPr>
          <w:ins w:id="1789" w:author="Ta Huong" w:date="2020-07-01T15:12:00Z"/>
          <w:rFonts w:ascii="Consolas" w:hAnsi="Consolas" w:cs="Consolas"/>
          <w:color w:val="000000"/>
          <w:sz w:val="19"/>
          <w:szCs w:val="19"/>
          <w:lang w:bidi="ar-SA"/>
        </w:rPr>
      </w:pPr>
      <w:ins w:id="1790" w:author="Ta Huong" w:date="2020-07-01T15:12:00Z">
        <w:r>
          <w:rPr>
            <w:rFonts w:ascii="Consolas" w:hAnsi="Consolas" w:cs="Consolas"/>
            <w:color w:val="000000"/>
            <w:sz w:val="19"/>
            <w:szCs w:val="19"/>
            <w:lang w:bidi="ar-SA"/>
          </w:rPr>
          <w:t xml:space="preserve">        {</w:t>
        </w:r>
      </w:ins>
    </w:p>
    <w:p w14:paraId="7C00CDAA" w14:textId="77777777" w:rsidR="00DD26F6" w:rsidRDefault="00DD26F6" w:rsidP="00DD26F6">
      <w:pPr>
        <w:autoSpaceDE w:val="0"/>
        <w:autoSpaceDN w:val="0"/>
        <w:adjustRightInd w:val="0"/>
        <w:spacing w:after="0" w:line="240" w:lineRule="auto"/>
        <w:rPr>
          <w:ins w:id="1791" w:author="Ta Huong" w:date="2020-07-01T15:12:00Z"/>
          <w:rFonts w:ascii="Consolas" w:hAnsi="Consolas" w:cs="Consolas"/>
          <w:color w:val="000000"/>
          <w:sz w:val="19"/>
          <w:szCs w:val="19"/>
          <w:lang w:bidi="ar-SA"/>
        </w:rPr>
      </w:pPr>
      <w:ins w:id="1792" w:author="Ta Huong" w:date="2020-07-01T15:12:00Z">
        <w:r>
          <w:rPr>
            <w:rFonts w:ascii="Consolas" w:hAnsi="Consolas" w:cs="Consolas"/>
            <w:color w:val="000000"/>
            <w:sz w:val="19"/>
            <w:szCs w:val="19"/>
            <w:lang w:bidi="ar-SA"/>
          </w:rPr>
          <w:t xml:space="preserve">            DataSet dataSet =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DataSet(</w:t>
        </w:r>
        <w:proofErr w:type="gramEnd"/>
        <w:r>
          <w:rPr>
            <w:rFonts w:ascii="Consolas" w:hAnsi="Consolas" w:cs="Consolas"/>
            <w:color w:val="000000"/>
            <w:sz w:val="19"/>
            <w:szCs w:val="19"/>
            <w:lang w:bidi="ar-SA"/>
          </w:rPr>
          <w:t>);</w:t>
        </w:r>
      </w:ins>
    </w:p>
    <w:p w14:paraId="45DF0026" w14:textId="77777777" w:rsidR="00DD26F6" w:rsidRDefault="00DD26F6" w:rsidP="00DD26F6">
      <w:pPr>
        <w:autoSpaceDE w:val="0"/>
        <w:autoSpaceDN w:val="0"/>
        <w:adjustRightInd w:val="0"/>
        <w:spacing w:after="0" w:line="240" w:lineRule="auto"/>
        <w:rPr>
          <w:ins w:id="1793" w:author="Ta Huong" w:date="2020-07-01T15:12:00Z"/>
          <w:rFonts w:ascii="Consolas" w:hAnsi="Consolas" w:cs="Consolas"/>
          <w:color w:val="000000"/>
          <w:sz w:val="19"/>
          <w:szCs w:val="19"/>
          <w:lang w:bidi="ar-SA"/>
        </w:rPr>
      </w:pPr>
    </w:p>
    <w:p w14:paraId="1715825B" w14:textId="77777777" w:rsidR="00DD26F6" w:rsidRDefault="00DD26F6" w:rsidP="00DD26F6">
      <w:pPr>
        <w:autoSpaceDE w:val="0"/>
        <w:autoSpaceDN w:val="0"/>
        <w:adjustRightInd w:val="0"/>
        <w:spacing w:after="0" w:line="240" w:lineRule="auto"/>
        <w:rPr>
          <w:ins w:id="1794" w:author="Ta Huong" w:date="2020-07-01T15:12:00Z"/>
          <w:rFonts w:ascii="Consolas" w:hAnsi="Consolas" w:cs="Consolas"/>
          <w:color w:val="000000"/>
          <w:sz w:val="19"/>
          <w:szCs w:val="19"/>
          <w:lang w:bidi="ar-SA"/>
        </w:rPr>
      </w:pPr>
      <w:ins w:id="1795"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var</w:t>
        </w:r>
        <w:r>
          <w:rPr>
            <w:rFonts w:ascii="Consolas" w:hAnsi="Consolas" w:cs="Consolas"/>
            <w:color w:val="000000"/>
            <w:sz w:val="19"/>
            <w:szCs w:val="19"/>
            <w:lang w:bidi="ar-SA"/>
          </w:rPr>
          <w:t xml:space="preserve"> query = </w:t>
        </w:r>
        <w:r>
          <w:rPr>
            <w:rFonts w:ascii="Consolas" w:hAnsi="Consolas" w:cs="Consolas"/>
            <w:color w:val="0000FF"/>
            <w:sz w:val="19"/>
            <w:szCs w:val="19"/>
            <w:lang w:bidi="ar-SA"/>
          </w:rPr>
          <w:t>from</w:t>
        </w:r>
        <w:r>
          <w:rPr>
            <w:rFonts w:ascii="Consolas" w:hAnsi="Consolas" w:cs="Consolas"/>
            <w:color w:val="000000"/>
            <w:sz w:val="19"/>
            <w:szCs w:val="19"/>
            <w:lang w:bidi="ar-SA"/>
          </w:rPr>
          <w:t xml:space="preserve"> ketQua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quanLyTruongHoc.KQHocTaps</w:t>
        </w:r>
      </w:ins>
    </w:p>
    <w:p w14:paraId="2F369AA7" w14:textId="77777777" w:rsidR="00DD26F6" w:rsidRDefault="00DD26F6" w:rsidP="00DD26F6">
      <w:pPr>
        <w:autoSpaceDE w:val="0"/>
        <w:autoSpaceDN w:val="0"/>
        <w:adjustRightInd w:val="0"/>
        <w:spacing w:after="0" w:line="240" w:lineRule="auto"/>
        <w:rPr>
          <w:ins w:id="1796" w:author="Ta Huong" w:date="2020-07-01T15:12:00Z"/>
          <w:rFonts w:ascii="Consolas" w:hAnsi="Consolas" w:cs="Consolas"/>
          <w:color w:val="000000"/>
          <w:sz w:val="19"/>
          <w:szCs w:val="19"/>
          <w:lang w:bidi="ar-SA"/>
        </w:rPr>
      </w:pPr>
      <w:ins w:id="1797"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join</w:t>
        </w:r>
        <w:r>
          <w:rPr>
            <w:rFonts w:ascii="Consolas" w:hAnsi="Consolas" w:cs="Consolas"/>
            <w:color w:val="000000"/>
            <w:sz w:val="19"/>
            <w:szCs w:val="19"/>
            <w:lang w:bidi="ar-SA"/>
          </w:rPr>
          <w:t xml:space="preserve"> hoc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quanLyTruongHoc.Hocs </w:t>
        </w:r>
        <w:r>
          <w:rPr>
            <w:rFonts w:ascii="Consolas" w:hAnsi="Consolas" w:cs="Consolas"/>
            <w:color w:val="0000FF"/>
            <w:sz w:val="19"/>
            <w:szCs w:val="19"/>
            <w:lang w:bidi="ar-SA"/>
          </w:rPr>
          <w:t>on</w:t>
        </w:r>
        <w:r>
          <w:rPr>
            <w:rFonts w:ascii="Consolas" w:hAnsi="Consolas" w:cs="Consolas"/>
            <w:color w:val="000000"/>
            <w:sz w:val="19"/>
            <w:szCs w:val="19"/>
            <w:lang w:bidi="ar-SA"/>
          </w:rPr>
          <w:t xml:space="preserve"> ketQua.MaHS </w:t>
        </w:r>
        <w:r>
          <w:rPr>
            <w:rFonts w:ascii="Consolas" w:hAnsi="Consolas" w:cs="Consolas"/>
            <w:color w:val="0000FF"/>
            <w:sz w:val="19"/>
            <w:szCs w:val="19"/>
            <w:lang w:bidi="ar-SA"/>
          </w:rPr>
          <w:t>equals</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hoc.MaHS</w:t>
        </w:r>
        <w:proofErr w:type="gramEnd"/>
      </w:ins>
    </w:p>
    <w:p w14:paraId="5CD7B7FB" w14:textId="77777777" w:rsidR="00DD26F6" w:rsidRDefault="00DD26F6" w:rsidP="00DD26F6">
      <w:pPr>
        <w:autoSpaceDE w:val="0"/>
        <w:autoSpaceDN w:val="0"/>
        <w:adjustRightInd w:val="0"/>
        <w:spacing w:after="0" w:line="240" w:lineRule="auto"/>
        <w:rPr>
          <w:ins w:id="1798" w:author="Ta Huong" w:date="2020-07-01T15:12:00Z"/>
          <w:rFonts w:ascii="Consolas" w:hAnsi="Consolas" w:cs="Consolas"/>
          <w:color w:val="000000"/>
          <w:sz w:val="19"/>
          <w:szCs w:val="19"/>
          <w:lang w:bidi="ar-SA"/>
        </w:rPr>
      </w:pPr>
      <w:ins w:id="1799"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join</w:t>
        </w:r>
        <w:r>
          <w:rPr>
            <w:rFonts w:ascii="Consolas" w:hAnsi="Consolas" w:cs="Consolas"/>
            <w:color w:val="000000"/>
            <w:sz w:val="19"/>
            <w:szCs w:val="19"/>
            <w:lang w:bidi="ar-SA"/>
          </w:rPr>
          <w:t xml:space="preserve"> hocSinh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quanLyTruongHoc.HocSinhs </w:t>
        </w:r>
        <w:r>
          <w:rPr>
            <w:rFonts w:ascii="Consolas" w:hAnsi="Consolas" w:cs="Consolas"/>
            <w:color w:val="0000FF"/>
            <w:sz w:val="19"/>
            <w:szCs w:val="19"/>
            <w:lang w:bidi="ar-SA"/>
          </w:rPr>
          <w:t>on</w:t>
        </w:r>
        <w:r>
          <w:rPr>
            <w:rFonts w:ascii="Consolas" w:hAnsi="Consolas" w:cs="Consolas"/>
            <w:color w:val="000000"/>
            <w:sz w:val="19"/>
            <w:szCs w:val="19"/>
            <w:lang w:bidi="ar-SA"/>
          </w:rPr>
          <w:t xml:space="preserve"> ketQua.MaHS </w:t>
        </w:r>
        <w:r>
          <w:rPr>
            <w:rFonts w:ascii="Consolas" w:hAnsi="Consolas" w:cs="Consolas"/>
            <w:color w:val="0000FF"/>
            <w:sz w:val="19"/>
            <w:szCs w:val="19"/>
            <w:lang w:bidi="ar-SA"/>
          </w:rPr>
          <w:t>equals</w:t>
        </w:r>
        <w:r>
          <w:rPr>
            <w:rFonts w:ascii="Consolas" w:hAnsi="Consolas" w:cs="Consolas"/>
            <w:color w:val="000000"/>
            <w:sz w:val="19"/>
            <w:szCs w:val="19"/>
            <w:lang w:bidi="ar-SA"/>
          </w:rPr>
          <w:t xml:space="preserve"> hocSinh.MaHS</w:t>
        </w:r>
      </w:ins>
    </w:p>
    <w:p w14:paraId="5ABA04AE" w14:textId="77777777" w:rsidR="00DD26F6" w:rsidRDefault="00DD26F6" w:rsidP="00DD26F6">
      <w:pPr>
        <w:autoSpaceDE w:val="0"/>
        <w:autoSpaceDN w:val="0"/>
        <w:adjustRightInd w:val="0"/>
        <w:spacing w:after="0" w:line="240" w:lineRule="auto"/>
        <w:rPr>
          <w:ins w:id="1800" w:author="Ta Huong" w:date="2020-07-01T15:12:00Z"/>
          <w:rFonts w:ascii="Consolas" w:hAnsi="Consolas" w:cs="Consolas"/>
          <w:color w:val="000000"/>
          <w:sz w:val="19"/>
          <w:szCs w:val="19"/>
          <w:lang w:bidi="ar-SA"/>
        </w:rPr>
      </w:pPr>
      <w:ins w:id="1801"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where</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hoc.Lop</w:t>
        </w:r>
        <w:proofErr w:type="gramEnd"/>
        <w:r>
          <w:rPr>
            <w:rFonts w:ascii="Consolas" w:hAnsi="Consolas" w:cs="Consolas"/>
            <w:color w:val="000000"/>
            <w:sz w:val="19"/>
            <w:szCs w:val="19"/>
            <w:lang w:bidi="ar-SA"/>
          </w:rPr>
          <w:t xml:space="preserve"> == lop &amp;&amp; ketQua.MaGV == maGV</w:t>
        </w:r>
      </w:ins>
    </w:p>
    <w:p w14:paraId="2D5261A7" w14:textId="77777777" w:rsidR="00DD26F6" w:rsidRDefault="00DD26F6" w:rsidP="00DD26F6">
      <w:pPr>
        <w:autoSpaceDE w:val="0"/>
        <w:autoSpaceDN w:val="0"/>
        <w:adjustRightInd w:val="0"/>
        <w:spacing w:after="0" w:line="240" w:lineRule="auto"/>
        <w:rPr>
          <w:ins w:id="1802" w:author="Ta Huong" w:date="2020-07-01T15:12:00Z"/>
          <w:rFonts w:ascii="Consolas" w:hAnsi="Consolas" w:cs="Consolas"/>
          <w:color w:val="000000"/>
          <w:sz w:val="19"/>
          <w:szCs w:val="19"/>
          <w:lang w:bidi="ar-SA"/>
        </w:rPr>
      </w:pPr>
      <w:ins w:id="1803"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select</w:t>
        </w:r>
        <w:r>
          <w:rPr>
            <w:rFonts w:ascii="Consolas" w:hAnsi="Consolas" w:cs="Consolas"/>
            <w:color w:val="000000"/>
            <w:sz w:val="19"/>
            <w:szCs w:val="19"/>
            <w:lang w:bidi="ar-SA"/>
          </w:rPr>
          <w:t xml:space="preserve">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 ketQua.MaHS</w:t>
        </w:r>
        <w:proofErr w:type="gramEnd"/>
        <w:r>
          <w:rPr>
            <w:rFonts w:ascii="Consolas" w:hAnsi="Consolas" w:cs="Consolas"/>
            <w:color w:val="000000"/>
            <w:sz w:val="19"/>
            <w:szCs w:val="19"/>
            <w:lang w:bidi="ar-SA"/>
          </w:rPr>
          <w:t>, hocSinh.HoVaTen, hocSinh.GioiTinh, ketQua.KT15P, ketQua.KT1T, ketQua.DiemThi, ketQua.DiemTB };</w:t>
        </w:r>
      </w:ins>
    </w:p>
    <w:p w14:paraId="4C79005C" w14:textId="77777777" w:rsidR="00DD26F6" w:rsidRDefault="00DD26F6" w:rsidP="00DD26F6">
      <w:pPr>
        <w:autoSpaceDE w:val="0"/>
        <w:autoSpaceDN w:val="0"/>
        <w:adjustRightInd w:val="0"/>
        <w:spacing w:after="0" w:line="240" w:lineRule="auto"/>
        <w:rPr>
          <w:ins w:id="1804" w:author="Ta Huong" w:date="2020-07-01T15:12:00Z"/>
          <w:rFonts w:ascii="Consolas" w:hAnsi="Consolas" w:cs="Consolas"/>
          <w:color w:val="000000"/>
          <w:sz w:val="19"/>
          <w:szCs w:val="19"/>
          <w:lang w:bidi="ar-SA"/>
        </w:rPr>
      </w:pPr>
    </w:p>
    <w:p w14:paraId="590FA834" w14:textId="77777777" w:rsidR="00DD26F6" w:rsidRDefault="00DD26F6" w:rsidP="00DD26F6">
      <w:pPr>
        <w:autoSpaceDE w:val="0"/>
        <w:autoSpaceDN w:val="0"/>
        <w:adjustRightInd w:val="0"/>
        <w:spacing w:after="0" w:line="240" w:lineRule="auto"/>
        <w:rPr>
          <w:ins w:id="1805" w:author="Ta Huong" w:date="2020-07-01T15:12:00Z"/>
          <w:rFonts w:ascii="Consolas" w:hAnsi="Consolas" w:cs="Consolas"/>
          <w:color w:val="000000"/>
          <w:sz w:val="19"/>
          <w:szCs w:val="19"/>
          <w:lang w:bidi="ar-SA"/>
        </w:rPr>
      </w:pPr>
      <w:ins w:id="1806" w:author="Ta Huong" w:date="2020-07-01T15:12:00Z">
        <w:r>
          <w:rPr>
            <w:rFonts w:ascii="Consolas" w:hAnsi="Consolas" w:cs="Consolas"/>
            <w:color w:val="000000"/>
            <w:sz w:val="19"/>
            <w:szCs w:val="19"/>
            <w:lang w:bidi="ar-SA"/>
          </w:rPr>
          <w:t xml:space="preserve">            DataTable dataTable =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DataTable(</w:t>
        </w:r>
        <w:proofErr w:type="gramEnd"/>
        <w:r>
          <w:rPr>
            <w:rFonts w:ascii="Consolas" w:hAnsi="Consolas" w:cs="Consolas"/>
            <w:color w:val="000000"/>
            <w:sz w:val="19"/>
            <w:szCs w:val="19"/>
            <w:lang w:bidi="ar-SA"/>
          </w:rPr>
          <w:t>);</w:t>
        </w:r>
      </w:ins>
    </w:p>
    <w:p w14:paraId="48B4CA7A" w14:textId="77777777" w:rsidR="00DD26F6" w:rsidRDefault="00DD26F6" w:rsidP="00DD26F6">
      <w:pPr>
        <w:autoSpaceDE w:val="0"/>
        <w:autoSpaceDN w:val="0"/>
        <w:adjustRightInd w:val="0"/>
        <w:spacing w:after="0" w:line="240" w:lineRule="auto"/>
        <w:rPr>
          <w:ins w:id="1807" w:author="Ta Huong" w:date="2020-07-01T15:12:00Z"/>
          <w:rFonts w:ascii="Consolas" w:hAnsi="Consolas" w:cs="Consolas"/>
          <w:color w:val="000000"/>
          <w:sz w:val="19"/>
          <w:szCs w:val="19"/>
          <w:lang w:bidi="ar-SA"/>
        </w:rPr>
      </w:pPr>
      <w:ins w:id="1808"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addColumn(</w:t>
        </w:r>
        <w:proofErr w:type="gramEnd"/>
        <w:r>
          <w:rPr>
            <w:rFonts w:ascii="Consolas" w:hAnsi="Consolas" w:cs="Consolas"/>
            <w:color w:val="0000FF"/>
            <w:sz w:val="19"/>
            <w:szCs w:val="19"/>
            <w:lang w:bidi="ar-SA"/>
          </w:rPr>
          <w:t>ref</w:t>
        </w:r>
        <w:r>
          <w:rPr>
            <w:rFonts w:ascii="Consolas" w:hAnsi="Consolas" w:cs="Consolas"/>
            <w:color w:val="000000"/>
            <w:sz w:val="19"/>
            <w:szCs w:val="19"/>
            <w:lang w:bidi="ar-SA"/>
          </w:rPr>
          <w:t xml:space="preserve"> dataTable, 7);</w:t>
        </w:r>
      </w:ins>
    </w:p>
    <w:p w14:paraId="5AC88043" w14:textId="77777777" w:rsidR="00DD26F6" w:rsidRDefault="00DD26F6" w:rsidP="00DD26F6">
      <w:pPr>
        <w:autoSpaceDE w:val="0"/>
        <w:autoSpaceDN w:val="0"/>
        <w:adjustRightInd w:val="0"/>
        <w:spacing w:after="0" w:line="240" w:lineRule="auto"/>
        <w:rPr>
          <w:ins w:id="1809" w:author="Ta Huong" w:date="2020-07-01T15:12:00Z"/>
          <w:rFonts w:ascii="Consolas" w:hAnsi="Consolas" w:cs="Consolas"/>
          <w:color w:val="000000"/>
          <w:sz w:val="19"/>
          <w:szCs w:val="19"/>
          <w:lang w:bidi="ar-SA"/>
        </w:rPr>
      </w:pPr>
      <w:ins w:id="1810"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foreach</w:t>
        </w:r>
        <w:r>
          <w:rPr>
            <w:rFonts w:ascii="Consolas" w:hAnsi="Consolas" w:cs="Consolas"/>
            <w:color w:val="000000"/>
            <w:sz w:val="19"/>
            <w:szCs w:val="19"/>
            <w:lang w:bidi="ar-SA"/>
          </w:rPr>
          <w:t xml:space="preserve"> (var item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query)</w:t>
        </w:r>
      </w:ins>
    </w:p>
    <w:p w14:paraId="58ED714A" w14:textId="77777777" w:rsidR="00DD26F6" w:rsidRDefault="00DD26F6" w:rsidP="00DD26F6">
      <w:pPr>
        <w:autoSpaceDE w:val="0"/>
        <w:autoSpaceDN w:val="0"/>
        <w:adjustRightInd w:val="0"/>
        <w:spacing w:after="0" w:line="240" w:lineRule="auto"/>
        <w:rPr>
          <w:ins w:id="1811" w:author="Ta Huong" w:date="2020-07-01T15:12:00Z"/>
          <w:rFonts w:ascii="Consolas" w:hAnsi="Consolas" w:cs="Consolas"/>
          <w:color w:val="000000"/>
          <w:sz w:val="19"/>
          <w:szCs w:val="19"/>
          <w:lang w:bidi="ar-SA"/>
        </w:rPr>
      </w:pPr>
      <w:ins w:id="1812"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dataTable.Rows.Add</w:t>
        </w:r>
        <w:proofErr w:type="gramEnd"/>
        <w:r>
          <w:rPr>
            <w:rFonts w:ascii="Consolas" w:hAnsi="Consolas" w:cs="Consolas"/>
            <w:color w:val="000000"/>
            <w:sz w:val="19"/>
            <w:szCs w:val="19"/>
            <w:lang w:bidi="ar-SA"/>
          </w:rPr>
          <w:t>(item.MaHS, item.HoVaTen, item.GioiTinh, item.KT15P, item.KT1T, item.DiemThi, item.DiemTB);</w:t>
        </w:r>
      </w:ins>
    </w:p>
    <w:p w14:paraId="282013C1" w14:textId="77777777" w:rsidR="00DD26F6" w:rsidRDefault="00DD26F6" w:rsidP="00DD26F6">
      <w:pPr>
        <w:autoSpaceDE w:val="0"/>
        <w:autoSpaceDN w:val="0"/>
        <w:adjustRightInd w:val="0"/>
        <w:spacing w:after="0" w:line="240" w:lineRule="auto"/>
        <w:rPr>
          <w:ins w:id="1813" w:author="Ta Huong" w:date="2020-07-01T15:12:00Z"/>
          <w:rFonts w:ascii="Consolas" w:hAnsi="Consolas" w:cs="Consolas"/>
          <w:color w:val="000000"/>
          <w:sz w:val="19"/>
          <w:szCs w:val="19"/>
          <w:lang w:bidi="ar-SA"/>
        </w:rPr>
      </w:pPr>
    </w:p>
    <w:p w14:paraId="71A28DDB" w14:textId="77777777" w:rsidR="00DD26F6" w:rsidRDefault="00DD26F6" w:rsidP="00DD26F6">
      <w:pPr>
        <w:autoSpaceDE w:val="0"/>
        <w:autoSpaceDN w:val="0"/>
        <w:adjustRightInd w:val="0"/>
        <w:spacing w:after="0" w:line="240" w:lineRule="auto"/>
        <w:rPr>
          <w:ins w:id="1814" w:author="Ta Huong" w:date="2020-07-01T15:12:00Z"/>
          <w:rFonts w:ascii="Consolas" w:hAnsi="Consolas" w:cs="Consolas"/>
          <w:color w:val="000000"/>
          <w:sz w:val="19"/>
          <w:szCs w:val="19"/>
          <w:lang w:bidi="ar-SA"/>
        </w:rPr>
      </w:pPr>
      <w:ins w:id="1815"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dataSet.Tables.Add</w:t>
        </w:r>
        <w:proofErr w:type="gramEnd"/>
        <w:r>
          <w:rPr>
            <w:rFonts w:ascii="Consolas" w:hAnsi="Consolas" w:cs="Consolas"/>
            <w:color w:val="000000"/>
            <w:sz w:val="19"/>
            <w:szCs w:val="19"/>
            <w:lang w:bidi="ar-SA"/>
          </w:rPr>
          <w:t>(dataTable);</w:t>
        </w:r>
      </w:ins>
    </w:p>
    <w:p w14:paraId="0428F3FD" w14:textId="77777777" w:rsidR="00DD26F6" w:rsidRDefault="00DD26F6" w:rsidP="00DD26F6">
      <w:pPr>
        <w:autoSpaceDE w:val="0"/>
        <w:autoSpaceDN w:val="0"/>
        <w:adjustRightInd w:val="0"/>
        <w:spacing w:after="0" w:line="240" w:lineRule="auto"/>
        <w:rPr>
          <w:ins w:id="1816" w:author="Ta Huong" w:date="2020-07-01T15:12:00Z"/>
          <w:rFonts w:ascii="Consolas" w:hAnsi="Consolas" w:cs="Consolas"/>
          <w:color w:val="000000"/>
          <w:sz w:val="19"/>
          <w:szCs w:val="19"/>
          <w:lang w:bidi="ar-SA"/>
        </w:rPr>
      </w:pPr>
      <w:ins w:id="1817"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dataSet;            </w:t>
        </w:r>
      </w:ins>
    </w:p>
    <w:p w14:paraId="3224D3E7" w14:textId="77777777" w:rsidR="00DD26F6" w:rsidRDefault="00DD26F6" w:rsidP="00DD26F6">
      <w:pPr>
        <w:autoSpaceDE w:val="0"/>
        <w:autoSpaceDN w:val="0"/>
        <w:adjustRightInd w:val="0"/>
        <w:spacing w:after="0" w:line="240" w:lineRule="auto"/>
        <w:rPr>
          <w:ins w:id="1818" w:author="Ta Huong" w:date="2020-07-01T15:12:00Z"/>
          <w:rFonts w:ascii="Consolas" w:hAnsi="Consolas" w:cs="Consolas"/>
          <w:color w:val="000000"/>
          <w:sz w:val="19"/>
          <w:szCs w:val="19"/>
          <w:lang w:bidi="ar-SA"/>
        </w:rPr>
      </w:pPr>
      <w:ins w:id="1819" w:author="Ta Huong" w:date="2020-07-01T15:12:00Z">
        <w:r>
          <w:rPr>
            <w:rFonts w:ascii="Consolas" w:hAnsi="Consolas" w:cs="Consolas"/>
            <w:color w:val="000000"/>
            <w:sz w:val="19"/>
            <w:szCs w:val="19"/>
            <w:lang w:bidi="ar-SA"/>
          </w:rPr>
          <w:t xml:space="preserve">        }</w:t>
        </w:r>
      </w:ins>
    </w:p>
    <w:p w14:paraId="49E21817" w14:textId="77777777" w:rsidR="00DD26F6" w:rsidRDefault="00DD26F6" w:rsidP="00DD26F6">
      <w:pPr>
        <w:autoSpaceDE w:val="0"/>
        <w:autoSpaceDN w:val="0"/>
        <w:adjustRightInd w:val="0"/>
        <w:spacing w:after="0" w:line="240" w:lineRule="auto"/>
        <w:rPr>
          <w:ins w:id="1820" w:author="Ta Huong" w:date="2020-07-01T15:12:00Z"/>
          <w:rFonts w:ascii="Consolas" w:hAnsi="Consolas" w:cs="Consolas"/>
          <w:color w:val="000000"/>
          <w:sz w:val="19"/>
          <w:szCs w:val="19"/>
          <w:lang w:bidi="ar-SA"/>
        </w:rPr>
      </w:pPr>
    </w:p>
    <w:p w14:paraId="01C2F5AA" w14:textId="77777777" w:rsidR="00DD26F6" w:rsidRDefault="00DD26F6" w:rsidP="00DD26F6">
      <w:pPr>
        <w:autoSpaceDE w:val="0"/>
        <w:autoSpaceDN w:val="0"/>
        <w:adjustRightInd w:val="0"/>
        <w:spacing w:after="0" w:line="240" w:lineRule="auto"/>
        <w:rPr>
          <w:ins w:id="1821" w:author="Ta Huong" w:date="2020-07-01T15:12:00Z"/>
          <w:rFonts w:ascii="Consolas" w:hAnsi="Consolas" w:cs="Consolas"/>
          <w:color w:val="000000"/>
          <w:sz w:val="19"/>
          <w:szCs w:val="19"/>
          <w:lang w:bidi="ar-SA"/>
        </w:rPr>
      </w:pPr>
      <w:ins w:id="1822"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DataSet </w:t>
        </w:r>
        <w:proofErr w:type="gramStart"/>
        <w:r>
          <w:rPr>
            <w:rFonts w:ascii="Consolas" w:hAnsi="Consolas" w:cs="Consolas"/>
            <w:color w:val="000000"/>
            <w:sz w:val="19"/>
            <w:szCs w:val="19"/>
            <w:lang w:bidi="ar-SA"/>
          </w:rPr>
          <w:t>layHocSinh(</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lop)</w:t>
        </w:r>
      </w:ins>
    </w:p>
    <w:p w14:paraId="2F571CED" w14:textId="77777777" w:rsidR="00DD26F6" w:rsidRDefault="00DD26F6" w:rsidP="00DD26F6">
      <w:pPr>
        <w:autoSpaceDE w:val="0"/>
        <w:autoSpaceDN w:val="0"/>
        <w:adjustRightInd w:val="0"/>
        <w:spacing w:after="0" w:line="240" w:lineRule="auto"/>
        <w:rPr>
          <w:ins w:id="1823" w:author="Ta Huong" w:date="2020-07-01T15:12:00Z"/>
          <w:rFonts w:ascii="Consolas" w:hAnsi="Consolas" w:cs="Consolas"/>
          <w:color w:val="000000"/>
          <w:sz w:val="19"/>
          <w:szCs w:val="19"/>
          <w:lang w:bidi="ar-SA"/>
        </w:rPr>
      </w:pPr>
      <w:ins w:id="1824" w:author="Ta Huong" w:date="2020-07-01T15:12:00Z">
        <w:r>
          <w:rPr>
            <w:rFonts w:ascii="Consolas" w:hAnsi="Consolas" w:cs="Consolas"/>
            <w:color w:val="000000"/>
            <w:sz w:val="19"/>
            <w:szCs w:val="19"/>
            <w:lang w:bidi="ar-SA"/>
          </w:rPr>
          <w:t xml:space="preserve">        {</w:t>
        </w:r>
      </w:ins>
    </w:p>
    <w:p w14:paraId="3BFD8359" w14:textId="77777777" w:rsidR="00DD26F6" w:rsidRDefault="00DD26F6" w:rsidP="00DD26F6">
      <w:pPr>
        <w:autoSpaceDE w:val="0"/>
        <w:autoSpaceDN w:val="0"/>
        <w:adjustRightInd w:val="0"/>
        <w:spacing w:after="0" w:line="240" w:lineRule="auto"/>
        <w:rPr>
          <w:ins w:id="1825" w:author="Ta Huong" w:date="2020-07-01T15:12:00Z"/>
          <w:rFonts w:ascii="Consolas" w:hAnsi="Consolas" w:cs="Consolas"/>
          <w:color w:val="000000"/>
          <w:sz w:val="19"/>
          <w:szCs w:val="19"/>
          <w:lang w:bidi="ar-SA"/>
        </w:rPr>
      </w:pPr>
      <w:ins w:id="1826" w:author="Ta Huong" w:date="2020-07-01T15:12:00Z">
        <w:r>
          <w:rPr>
            <w:rFonts w:ascii="Consolas" w:hAnsi="Consolas" w:cs="Consolas"/>
            <w:color w:val="000000"/>
            <w:sz w:val="19"/>
            <w:szCs w:val="19"/>
            <w:lang w:bidi="ar-SA"/>
          </w:rPr>
          <w:t xml:space="preserve">            DataSet dataSet =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DataSet(</w:t>
        </w:r>
        <w:proofErr w:type="gramEnd"/>
        <w:r>
          <w:rPr>
            <w:rFonts w:ascii="Consolas" w:hAnsi="Consolas" w:cs="Consolas"/>
            <w:color w:val="000000"/>
            <w:sz w:val="19"/>
            <w:szCs w:val="19"/>
            <w:lang w:bidi="ar-SA"/>
          </w:rPr>
          <w:t>);</w:t>
        </w:r>
      </w:ins>
    </w:p>
    <w:p w14:paraId="07A4B03F" w14:textId="77777777" w:rsidR="00DD26F6" w:rsidRDefault="00DD26F6" w:rsidP="00DD26F6">
      <w:pPr>
        <w:autoSpaceDE w:val="0"/>
        <w:autoSpaceDN w:val="0"/>
        <w:adjustRightInd w:val="0"/>
        <w:spacing w:after="0" w:line="240" w:lineRule="auto"/>
        <w:rPr>
          <w:ins w:id="1827" w:author="Ta Huong" w:date="2020-07-01T15:12:00Z"/>
          <w:rFonts w:ascii="Consolas" w:hAnsi="Consolas" w:cs="Consolas"/>
          <w:color w:val="000000"/>
          <w:sz w:val="19"/>
          <w:szCs w:val="19"/>
          <w:lang w:bidi="ar-SA"/>
        </w:rPr>
      </w:pPr>
    </w:p>
    <w:p w14:paraId="540A1C3B" w14:textId="77777777" w:rsidR="00DD26F6" w:rsidRDefault="00DD26F6" w:rsidP="00DD26F6">
      <w:pPr>
        <w:autoSpaceDE w:val="0"/>
        <w:autoSpaceDN w:val="0"/>
        <w:adjustRightInd w:val="0"/>
        <w:spacing w:after="0" w:line="240" w:lineRule="auto"/>
        <w:rPr>
          <w:ins w:id="1828" w:author="Ta Huong" w:date="2020-07-01T15:12:00Z"/>
          <w:rFonts w:ascii="Consolas" w:hAnsi="Consolas" w:cs="Consolas"/>
          <w:color w:val="000000"/>
          <w:sz w:val="19"/>
          <w:szCs w:val="19"/>
          <w:lang w:bidi="ar-SA"/>
        </w:rPr>
      </w:pPr>
      <w:ins w:id="1829"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var</w:t>
        </w:r>
        <w:r>
          <w:rPr>
            <w:rFonts w:ascii="Consolas" w:hAnsi="Consolas" w:cs="Consolas"/>
            <w:color w:val="000000"/>
            <w:sz w:val="19"/>
            <w:szCs w:val="19"/>
            <w:lang w:bidi="ar-SA"/>
          </w:rPr>
          <w:t xml:space="preserve"> query = </w:t>
        </w:r>
        <w:r>
          <w:rPr>
            <w:rFonts w:ascii="Consolas" w:hAnsi="Consolas" w:cs="Consolas"/>
            <w:color w:val="0000FF"/>
            <w:sz w:val="19"/>
            <w:szCs w:val="19"/>
            <w:lang w:bidi="ar-SA"/>
          </w:rPr>
          <w:t>from</w:t>
        </w:r>
        <w:r>
          <w:rPr>
            <w:rFonts w:ascii="Consolas" w:hAnsi="Consolas" w:cs="Consolas"/>
            <w:color w:val="000000"/>
            <w:sz w:val="19"/>
            <w:szCs w:val="19"/>
            <w:lang w:bidi="ar-SA"/>
          </w:rPr>
          <w:t xml:space="preserve"> hocSinh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quanLyTruongHoc.HocSinhs</w:t>
        </w:r>
      </w:ins>
    </w:p>
    <w:p w14:paraId="22E9D7E1" w14:textId="77777777" w:rsidR="00DD26F6" w:rsidRDefault="00DD26F6" w:rsidP="00DD26F6">
      <w:pPr>
        <w:autoSpaceDE w:val="0"/>
        <w:autoSpaceDN w:val="0"/>
        <w:adjustRightInd w:val="0"/>
        <w:spacing w:after="0" w:line="240" w:lineRule="auto"/>
        <w:rPr>
          <w:ins w:id="1830" w:author="Ta Huong" w:date="2020-07-01T15:12:00Z"/>
          <w:rFonts w:ascii="Consolas" w:hAnsi="Consolas" w:cs="Consolas"/>
          <w:color w:val="000000"/>
          <w:sz w:val="19"/>
          <w:szCs w:val="19"/>
          <w:lang w:bidi="ar-SA"/>
        </w:rPr>
      </w:pPr>
      <w:ins w:id="1831"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join</w:t>
        </w:r>
        <w:r>
          <w:rPr>
            <w:rFonts w:ascii="Consolas" w:hAnsi="Consolas" w:cs="Consolas"/>
            <w:color w:val="000000"/>
            <w:sz w:val="19"/>
            <w:szCs w:val="19"/>
            <w:lang w:bidi="ar-SA"/>
          </w:rPr>
          <w:t xml:space="preserve"> hoc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quanLyTruongHoc.Hocs </w:t>
        </w:r>
        <w:r>
          <w:rPr>
            <w:rFonts w:ascii="Consolas" w:hAnsi="Consolas" w:cs="Consolas"/>
            <w:color w:val="0000FF"/>
            <w:sz w:val="19"/>
            <w:szCs w:val="19"/>
            <w:lang w:bidi="ar-SA"/>
          </w:rPr>
          <w:t>on</w:t>
        </w:r>
        <w:r>
          <w:rPr>
            <w:rFonts w:ascii="Consolas" w:hAnsi="Consolas" w:cs="Consolas"/>
            <w:color w:val="000000"/>
            <w:sz w:val="19"/>
            <w:szCs w:val="19"/>
            <w:lang w:bidi="ar-SA"/>
          </w:rPr>
          <w:t xml:space="preserve"> hocSinh.MaHS </w:t>
        </w:r>
        <w:r>
          <w:rPr>
            <w:rFonts w:ascii="Consolas" w:hAnsi="Consolas" w:cs="Consolas"/>
            <w:color w:val="0000FF"/>
            <w:sz w:val="19"/>
            <w:szCs w:val="19"/>
            <w:lang w:bidi="ar-SA"/>
          </w:rPr>
          <w:t>equals</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hoc.MaHS</w:t>
        </w:r>
        <w:proofErr w:type="gramEnd"/>
      </w:ins>
    </w:p>
    <w:p w14:paraId="000BA16B" w14:textId="77777777" w:rsidR="00DD26F6" w:rsidRDefault="00DD26F6" w:rsidP="00DD26F6">
      <w:pPr>
        <w:autoSpaceDE w:val="0"/>
        <w:autoSpaceDN w:val="0"/>
        <w:adjustRightInd w:val="0"/>
        <w:spacing w:after="0" w:line="240" w:lineRule="auto"/>
        <w:rPr>
          <w:ins w:id="1832" w:author="Ta Huong" w:date="2020-07-01T15:12:00Z"/>
          <w:rFonts w:ascii="Consolas" w:hAnsi="Consolas" w:cs="Consolas"/>
          <w:color w:val="000000"/>
          <w:sz w:val="19"/>
          <w:szCs w:val="19"/>
          <w:lang w:bidi="ar-SA"/>
        </w:rPr>
      </w:pPr>
      <w:ins w:id="1833"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where</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hoc.Lop</w:t>
        </w:r>
        <w:proofErr w:type="gramEnd"/>
        <w:r>
          <w:rPr>
            <w:rFonts w:ascii="Consolas" w:hAnsi="Consolas" w:cs="Consolas"/>
            <w:color w:val="000000"/>
            <w:sz w:val="19"/>
            <w:szCs w:val="19"/>
            <w:lang w:bidi="ar-SA"/>
          </w:rPr>
          <w:t xml:space="preserve"> == lop</w:t>
        </w:r>
      </w:ins>
    </w:p>
    <w:p w14:paraId="593C2EB5" w14:textId="77777777" w:rsidR="00DD26F6" w:rsidRDefault="00DD26F6" w:rsidP="00DD26F6">
      <w:pPr>
        <w:autoSpaceDE w:val="0"/>
        <w:autoSpaceDN w:val="0"/>
        <w:adjustRightInd w:val="0"/>
        <w:spacing w:after="0" w:line="240" w:lineRule="auto"/>
        <w:rPr>
          <w:ins w:id="1834" w:author="Ta Huong" w:date="2020-07-01T15:12:00Z"/>
          <w:rFonts w:ascii="Consolas" w:hAnsi="Consolas" w:cs="Consolas"/>
          <w:color w:val="000000"/>
          <w:sz w:val="19"/>
          <w:szCs w:val="19"/>
          <w:lang w:bidi="ar-SA"/>
        </w:rPr>
      </w:pPr>
      <w:ins w:id="1835"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select</w:t>
        </w:r>
        <w:r>
          <w:rPr>
            <w:rFonts w:ascii="Consolas" w:hAnsi="Consolas" w:cs="Consolas"/>
            <w:color w:val="000000"/>
            <w:sz w:val="19"/>
            <w:szCs w:val="19"/>
            <w:lang w:bidi="ar-SA"/>
          </w:rPr>
          <w:t xml:space="preserve">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 hocSinh.MaHS</w:t>
        </w:r>
        <w:proofErr w:type="gramEnd"/>
        <w:r>
          <w:rPr>
            <w:rFonts w:ascii="Consolas" w:hAnsi="Consolas" w:cs="Consolas"/>
            <w:color w:val="000000"/>
            <w:sz w:val="19"/>
            <w:szCs w:val="19"/>
            <w:lang w:bidi="ar-SA"/>
          </w:rPr>
          <w:t>, hocSinh.HoVaTen, hocSinh.GioiTinh, hocSinh.NgaySinh, hocSinh.DiaChi };</w:t>
        </w:r>
      </w:ins>
    </w:p>
    <w:p w14:paraId="74D8AF5E" w14:textId="77777777" w:rsidR="00DD26F6" w:rsidRDefault="00DD26F6" w:rsidP="00DD26F6">
      <w:pPr>
        <w:autoSpaceDE w:val="0"/>
        <w:autoSpaceDN w:val="0"/>
        <w:adjustRightInd w:val="0"/>
        <w:spacing w:after="0" w:line="240" w:lineRule="auto"/>
        <w:rPr>
          <w:ins w:id="1836" w:author="Ta Huong" w:date="2020-07-01T15:12:00Z"/>
          <w:rFonts w:ascii="Consolas" w:hAnsi="Consolas" w:cs="Consolas"/>
          <w:color w:val="000000"/>
          <w:sz w:val="19"/>
          <w:szCs w:val="19"/>
          <w:lang w:bidi="ar-SA"/>
        </w:rPr>
      </w:pPr>
    </w:p>
    <w:p w14:paraId="37CC99EB" w14:textId="77777777" w:rsidR="00DD26F6" w:rsidRDefault="00DD26F6" w:rsidP="00DD26F6">
      <w:pPr>
        <w:autoSpaceDE w:val="0"/>
        <w:autoSpaceDN w:val="0"/>
        <w:adjustRightInd w:val="0"/>
        <w:spacing w:after="0" w:line="240" w:lineRule="auto"/>
        <w:rPr>
          <w:ins w:id="1837" w:author="Ta Huong" w:date="2020-07-01T15:12:00Z"/>
          <w:rFonts w:ascii="Consolas" w:hAnsi="Consolas" w:cs="Consolas"/>
          <w:color w:val="000000"/>
          <w:sz w:val="19"/>
          <w:szCs w:val="19"/>
          <w:lang w:bidi="ar-SA"/>
        </w:rPr>
      </w:pPr>
      <w:ins w:id="1838" w:author="Ta Huong" w:date="2020-07-01T15:12:00Z">
        <w:r>
          <w:rPr>
            <w:rFonts w:ascii="Consolas" w:hAnsi="Consolas" w:cs="Consolas"/>
            <w:color w:val="000000"/>
            <w:sz w:val="19"/>
            <w:szCs w:val="19"/>
            <w:lang w:bidi="ar-SA"/>
          </w:rPr>
          <w:t xml:space="preserve">            DataTable dataTable =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DataTable(</w:t>
        </w:r>
        <w:proofErr w:type="gramEnd"/>
        <w:r>
          <w:rPr>
            <w:rFonts w:ascii="Consolas" w:hAnsi="Consolas" w:cs="Consolas"/>
            <w:color w:val="000000"/>
            <w:sz w:val="19"/>
            <w:szCs w:val="19"/>
            <w:lang w:bidi="ar-SA"/>
          </w:rPr>
          <w:t>);</w:t>
        </w:r>
      </w:ins>
    </w:p>
    <w:p w14:paraId="3F398E15" w14:textId="77777777" w:rsidR="00DD26F6" w:rsidRDefault="00DD26F6" w:rsidP="00DD26F6">
      <w:pPr>
        <w:autoSpaceDE w:val="0"/>
        <w:autoSpaceDN w:val="0"/>
        <w:adjustRightInd w:val="0"/>
        <w:spacing w:after="0" w:line="240" w:lineRule="auto"/>
        <w:rPr>
          <w:ins w:id="1839" w:author="Ta Huong" w:date="2020-07-01T15:12:00Z"/>
          <w:rFonts w:ascii="Consolas" w:hAnsi="Consolas" w:cs="Consolas"/>
          <w:color w:val="000000"/>
          <w:sz w:val="19"/>
          <w:szCs w:val="19"/>
          <w:lang w:bidi="ar-SA"/>
        </w:rPr>
      </w:pPr>
      <w:ins w:id="1840"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addColumn(</w:t>
        </w:r>
        <w:proofErr w:type="gramEnd"/>
        <w:r>
          <w:rPr>
            <w:rFonts w:ascii="Consolas" w:hAnsi="Consolas" w:cs="Consolas"/>
            <w:color w:val="0000FF"/>
            <w:sz w:val="19"/>
            <w:szCs w:val="19"/>
            <w:lang w:bidi="ar-SA"/>
          </w:rPr>
          <w:t>ref</w:t>
        </w:r>
        <w:r>
          <w:rPr>
            <w:rFonts w:ascii="Consolas" w:hAnsi="Consolas" w:cs="Consolas"/>
            <w:color w:val="000000"/>
            <w:sz w:val="19"/>
            <w:szCs w:val="19"/>
            <w:lang w:bidi="ar-SA"/>
          </w:rPr>
          <w:t xml:space="preserve"> dataTable, 5);</w:t>
        </w:r>
      </w:ins>
    </w:p>
    <w:p w14:paraId="1E0CA0EF" w14:textId="77777777" w:rsidR="00DD26F6" w:rsidRDefault="00DD26F6" w:rsidP="00DD26F6">
      <w:pPr>
        <w:autoSpaceDE w:val="0"/>
        <w:autoSpaceDN w:val="0"/>
        <w:adjustRightInd w:val="0"/>
        <w:spacing w:after="0" w:line="240" w:lineRule="auto"/>
        <w:rPr>
          <w:ins w:id="1841" w:author="Ta Huong" w:date="2020-07-01T15:12:00Z"/>
          <w:rFonts w:ascii="Consolas" w:hAnsi="Consolas" w:cs="Consolas"/>
          <w:color w:val="000000"/>
          <w:sz w:val="19"/>
          <w:szCs w:val="19"/>
          <w:lang w:bidi="ar-SA"/>
        </w:rPr>
      </w:pPr>
      <w:ins w:id="1842"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foreach</w:t>
        </w:r>
        <w:r>
          <w:rPr>
            <w:rFonts w:ascii="Consolas" w:hAnsi="Consolas" w:cs="Consolas"/>
            <w:color w:val="000000"/>
            <w:sz w:val="19"/>
            <w:szCs w:val="19"/>
            <w:lang w:bidi="ar-SA"/>
          </w:rPr>
          <w:t xml:space="preserve"> (var item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query)</w:t>
        </w:r>
      </w:ins>
    </w:p>
    <w:p w14:paraId="6586BA7A" w14:textId="77777777" w:rsidR="00DD26F6" w:rsidRDefault="00DD26F6" w:rsidP="00DD26F6">
      <w:pPr>
        <w:autoSpaceDE w:val="0"/>
        <w:autoSpaceDN w:val="0"/>
        <w:adjustRightInd w:val="0"/>
        <w:spacing w:after="0" w:line="240" w:lineRule="auto"/>
        <w:rPr>
          <w:ins w:id="1843" w:author="Ta Huong" w:date="2020-07-01T15:12:00Z"/>
          <w:rFonts w:ascii="Consolas" w:hAnsi="Consolas" w:cs="Consolas"/>
          <w:color w:val="000000"/>
          <w:sz w:val="19"/>
          <w:szCs w:val="19"/>
          <w:lang w:bidi="ar-SA"/>
        </w:rPr>
      </w:pPr>
      <w:ins w:id="1844"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dataTable.Rows.Add</w:t>
        </w:r>
        <w:proofErr w:type="gramEnd"/>
        <w:r>
          <w:rPr>
            <w:rFonts w:ascii="Consolas" w:hAnsi="Consolas" w:cs="Consolas"/>
            <w:color w:val="000000"/>
            <w:sz w:val="19"/>
            <w:szCs w:val="19"/>
            <w:lang w:bidi="ar-SA"/>
          </w:rPr>
          <w:t>(item.MaHS, item.HoVaTen, item.GioiTinh, item.NgaySinh.ToShortDateString(), item.DiaChi);</w:t>
        </w:r>
      </w:ins>
    </w:p>
    <w:p w14:paraId="7CACC95C" w14:textId="77777777" w:rsidR="00DD26F6" w:rsidRDefault="00DD26F6" w:rsidP="00DD26F6">
      <w:pPr>
        <w:autoSpaceDE w:val="0"/>
        <w:autoSpaceDN w:val="0"/>
        <w:adjustRightInd w:val="0"/>
        <w:spacing w:after="0" w:line="240" w:lineRule="auto"/>
        <w:rPr>
          <w:ins w:id="1845" w:author="Ta Huong" w:date="2020-07-01T15:12:00Z"/>
          <w:rFonts w:ascii="Consolas" w:hAnsi="Consolas" w:cs="Consolas"/>
          <w:color w:val="000000"/>
          <w:sz w:val="19"/>
          <w:szCs w:val="19"/>
          <w:lang w:bidi="ar-SA"/>
        </w:rPr>
      </w:pPr>
    </w:p>
    <w:p w14:paraId="0BB5D5F8" w14:textId="77777777" w:rsidR="00DD26F6" w:rsidRDefault="00DD26F6" w:rsidP="00DD26F6">
      <w:pPr>
        <w:autoSpaceDE w:val="0"/>
        <w:autoSpaceDN w:val="0"/>
        <w:adjustRightInd w:val="0"/>
        <w:spacing w:after="0" w:line="240" w:lineRule="auto"/>
        <w:rPr>
          <w:ins w:id="1846" w:author="Ta Huong" w:date="2020-07-01T15:12:00Z"/>
          <w:rFonts w:ascii="Consolas" w:hAnsi="Consolas" w:cs="Consolas"/>
          <w:color w:val="000000"/>
          <w:sz w:val="19"/>
          <w:szCs w:val="19"/>
          <w:lang w:bidi="ar-SA"/>
        </w:rPr>
      </w:pPr>
      <w:ins w:id="1847"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dataSet.Tables.Add</w:t>
        </w:r>
        <w:proofErr w:type="gramEnd"/>
        <w:r>
          <w:rPr>
            <w:rFonts w:ascii="Consolas" w:hAnsi="Consolas" w:cs="Consolas"/>
            <w:color w:val="000000"/>
            <w:sz w:val="19"/>
            <w:szCs w:val="19"/>
            <w:lang w:bidi="ar-SA"/>
          </w:rPr>
          <w:t>(dataTable);</w:t>
        </w:r>
      </w:ins>
    </w:p>
    <w:p w14:paraId="59DE5532" w14:textId="77777777" w:rsidR="00DD26F6" w:rsidRDefault="00DD26F6" w:rsidP="00DD26F6">
      <w:pPr>
        <w:autoSpaceDE w:val="0"/>
        <w:autoSpaceDN w:val="0"/>
        <w:adjustRightInd w:val="0"/>
        <w:spacing w:after="0" w:line="240" w:lineRule="auto"/>
        <w:rPr>
          <w:ins w:id="1848" w:author="Ta Huong" w:date="2020-07-01T15:12:00Z"/>
          <w:rFonts w:ascii="Consolas" w:hAnsi="Consolas" w:cs="Consolas"/>
          <w:color w:val="000000"/>
          <w:sz w:val="19"/>
          <w:szCs w:val="19"/>
          <w:lang w:bidi="ar-SA"/>
        </w:rPr>
      </w:pPr>
      <w:ins w:id="1849"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dataSet;</w:t>
        </w:r>
      </w:ins>
    </w:p>
    <w:p w14:paraId="417751A8" w14:textId="77777777" w:rsidR="00DD26F6" w:rsidRDefault="00DD26F6" w:rsidP="00DD26F6">
      <w:pPr>
        <w:autoSpaceDE w:val="0"/>
        <w:autoSpaceDN w:val="0"/>
        <w:adjustRightInd w:val="0"/>
        <w:spacing w:after="0" w:line="240" w:lineRule="auto"/>
        <w:rPr>
          <w:ins w:id="1850" w:author="Ta Huong" w:date="2020-07-01T15:12:00Z"/>
          <w:rFonts w:ascii="Consolas" w:hAnsi="Consolas" w:cs="Consolas"/>
          <w:color w:val="000000"/>
          <w:sz w:val="19"/>
          <w:szCs w:val="19"/>
          <w:lang w:bidi="ar-SA"/>
        </w:rPr>
      </w:pPr>
      <w:ins w:id="1851" w:author="Ta Huong" w:date="2020-07-01T15:12:00Z">
        <w:r>
          <w:rPr>
            <w:rFonts w:ascii="Consolas" w:hAnsi="Consolas" w:cs="Consolas"/>
            <w:color w:val="000000"/>
            <w:sz w:val="19"/>
            <w:szCs w:val="19"/>
            <w:lang w:bidi="ar-SA"/>
          </w:rPr>
          <w:t xml:space="preserve">        }</w:t>
        </w:r>
      </w:ins>
    </w:p>
    <w:p w14:paraId="1984627D" w14:textId="77777777" w:rsidR="00DD26F6" w:rsidRDefault="00DD26F6" w:rsidP="00DD26F6">
      <w:pPr>
        <w:autoSpaceDE w:val="0"/>
        <w:autoSpaceDN w:val="0"/>
        <w:adjustRightInd w:val="0"/>
        <w:spacing w:after="0" w:line="240" w:lineRule="auto"/>
        <w:rPr>
          <w:ins w:id="1852" w:author="Ta Huong" w:date="2020-07-01T15:12:00Z"/>
          <w:rFonts w:ascii="Consolas" w:hAnsi="Consolas" w:cs="Consolas"/>
          <w:color w:val="000000"/>
          <w:sz w:val="19"/>
          <w:szCs w:val="19"/>
          <w:lang w:bidi="ar-SA"/>
        </w:rPr>
      </w:pPr>
    </w:p>
    <w:p w14:paraId="06C321B1" w14:textId="77777777" w:rsidR="00DD26F6" w:rsidRDefault="00DD26F6" w:rsidP="00DD26F6">
      <w:pPr>
        <w:autoSpaceDE w:val="0"/>
        <w:autoSpaceDN w:val="0"/>
        <w:adjustRightInd w:val="0"/>
        <w:spacing w:after="0" w:line="240" w:lineRule="auto"/>
        <w:rPr>
          <w:ins w:id="1853" w:author="Ta Huong" w:date="2020-07-01T15:12:00Z"/>
          <w:rFonts w:ascii="Consolas" w:hAnsi="Consolas" w:cs="Consolas"/>
          <w:color w:val="000000"/>
          <w:sz w:val="19"/>
          <w:szCs w:val="19"/>
          <w:lang w:bidi="ar-SA"/>
        </w:rPr>
      </w:pPr>
      <w:ins w:id="1854"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DataSet </w:t>
        </w:r>
        <w:proofErr w:type="gramStart"/>
        <w:r>
          <w:rPr>
            <w:rFonts w:ascii="Consolas" w:hAnsi="Consolas" w:cs="Consolas"/>
            <w:color w:val="000000"/>
            <w:sz w:val="19"/>
            <w:szCs w:val="19"/>
            <w:lang w:bidi="ar-SA"/>
          </w:rPr>
          <w:t>layHSTK(</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ten,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lop,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magv)</w:t>
        </w:r>
      </w:ins>
    </w:p>
    <w:p w14:paraId="06F03355" w14:textId="77777777" w:rsidR="00DD26F6" w:rsidRDefault="00DD26F6" w:rsidP="00DD26F6">
      <w:pPr>
        <w:autoSpaceDE w:val="0"/>
        <w:autoSpaceDN w:val="0"/>
        <w:adjustRightInd w:val="0"/>
        <w:spacing w:after="0" w:line="240" w:lineRule="auto"/>
        <w:rPr>
          <w:ins w:id="1855" w:author="Ta Huong" w:date="2020-07-01T15:12:00Z"/>
          <w:rFonts w:ascii="Consolas" w:hAnsi="Consolas" w:cs="Consolas"/>
          <w:color w:val="000000"/>
          <w:sz w:val="19"/>
          <w:szCs w:val="19"/>
          <w:lang w:bidi="ar-SA"/>
        </w:rPr>
      </w:pPr>
      <w:ins w:id="1856" w:author="Ta Huong" w:date="2020-07-01T15:12:00Z">
        <w:r>
          <w:rPr>
            <w:rFonts w:ascii="Consolas" w:hAnsi="Consolas" w:cs="Consolas"/>
            <w:color w:val="000000"/>
            <w:sz w:val="19"/>
            <w:szCs w:val="19"/>
            <w:lang w:bidi="ar-SA"/>
          </w:rPr>
          <w:t xml:space="preserve">        {</w:t>
        </w:r>
      </w:ins>
    </w:p>
    <w:p w14:paraId="47EE07EA" w14:textId="77777777" w:rsidR="00DD26F6" w:rsidRDefault="00DD26F6" w:rsidP="00DD26F6">
      <w:pPr>
        <w:autoSpaceDE w:val="0"/>
        <w:autoSpaceDN w:val="0"/>
        <w:adjustRightInd w:val="0"/>
        <w:spacing w:after="0" w:line="240" w:lineRule="auto"/>
        <w:rPr>
          <w:ins w:id="1857" w:author="Ta Huong" w:date="2020-07-01T15:12:00Z"/>
          <w:rFonts w:ascii="Consolas" w:hAnsi="Consolas" w:cs="Consolas"/>
          <w:color w:val="000000"/>
          <w:sz w:val="19"/>
          <w:szCs w:val="19"/>
          <w:lang w:bidi="ar-SA"/>
        </w:rPr>
      </w:pPr>
      <w:ins w:id="1858" w:author="Ta Huong" w:date="2020-07-01T15:12:00Z">
        <w:r>
          <w:rPr>
            <w:rFonts w:ascii="Consolas" w:hAnsi="Consolas" w:cs="Consolas"/>
            <w:color w:val="000000"/>
            <w:sz w:val="19"/>
            <w:szCs w:val="19"/>
            <w:lang w:bidi="ar-SA"/>
          </w:rPr>
          <w:t xml:space="preserve">            DataSet dataSet =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DataSet(</w:t>
        </w:r>
        <w:proofErr w:type="gramEnd"/>
        <w:r>
          <w:rPr>
            <w:rFonts w:ascii="Consolas" w:hAnsi="Consolas" w:cs="Consolas"/>
            <w:color w:val="000000"/>
            <w:sz w:val="19"/>
            <w:szCs w:val="19"/>
            <w:lang w:bidi="ar-SA"/>
          </w:rPr>
          <w:t>);</w:t>
        </w:r>
      </w:ins>
    </w:p>
    <w:p w14:paraId="11B27327" w14:textId="77777777" w:rsidR="00DD26F6" w:rsidRDefault="00DD26F6" w:rsidP="00DD26F6">
      <w:pPr>
        <w:autoSpaceDE w:val="0"/>
        <w:autoSpaceDN w:val="0"/>
        <w:adjustRightInd w:val="0"/>
        <w:spacing w:after="0" w:line="240" w:lineRule="auto"/>
        <w:rPr>
          <w:ins w:id="1859" w:author="Ta Huong" w:date="2020-07-01T15:12:00Z"/>
          <w:rFonts w:ascii="Consolas" w:hAnsi="Consolas" w:cs="Consolas"/>
          <w:color w:val="000000"/>
          <w:sz w:val="19"/>
          <w:szCs w:val="19"/>
          <w:lang w:bidi="ar-SA"/>
        </w:rPr>
      </w:pPr>
    </w:p>
    <w:p w14:paraId="05F85C2A" w14:textId="77777777" w:rsidR="00DD26F6" w:rsidRDefault="00DD26F6" w:rsidP="00DD26F6">
      <w:pPr>
        <w:autoSpaceDE w:val="0"/>
        <w:autoSpaceDN w:val="0"/>
        <w:adjustRightInd w:val="0"/>
        <w:spacing w:after="0" w:line="240" w:lineRule="auto"/>
        <w:rPr>
          <w:ins w:id="1860" w:author="Ta Huong" w:date="2020-07-01T15:12:00Z"/>
          <w:rFonts w:ascii="Consolas" w:hAnsi="Consolas" w:cs="Consolas"/>
          <w:color w:val="000000"/>
          <w:sz w:val="19"/>
          <w:szCs w:val="19"/>
          <w:lang w:bidi="ar-SA"/>
        </w:rPr>
      </w:pPr>
      <w:ins w:id="1861"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var</w:t>
        </w:r>
        <w:r>
          <w:rPr>
            <w:rFonts w:ascii="Consolas" w:hAnsi="Consolas" w:cs="Consolas"/>
            <w:color w:val="000000"/>
            <w:sz w:val="19"/>
            <w:szCs w:val="19"/>
            <w:lang w:bidi="ar-SA"/>
          </w:rPr>
          <w:t xml:space="preserve"> query = </w:t>
        </w:r>
        <w:r>
          <w:rPr>
            <w:rFonts w:ascii="Consolas" w:hAnsi="Consolas" w:cs="Consolas"/>
            <w:color w:val="0000FF"/>
            <w:sz w:val="19"/>
            <w:szCs w:val="19"/>
            <w:lang w:bidi="ar-SA"/>
          </w:rPr>
          <w:t>from</w:t>
        </w:r>
        <w:r>
          <w:rPr>
            <w:rFonts w:ascii="Consolas" w:hAnsi="Consolas" w:cs="Consolas"/>
            <w:color w:val="000000"/>
            <w:sz w:val="19"/>
            <w:szCs w:val="19"/>
            <w:lang w:bidi="ar-SA"/>
          </w:rPr>
          <w:t xml:space="preserve"> ketQua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quanLyTruongHoc.KQHocTaps</w:t>
        </w:r>
      </w:ins>
    </w:p>
    <w:p w14:paraId="23F46531" w14:textId="77777777" w:rsidR="00DD26F6" w:rsidRDefault="00DD26F6" w:rsidP="00DD26F6">
      <w:pPr>
        <w:autoSpaceDE w:val="0"/>
        <w:autoSpaceDN w:val="0"/>
        <w:adjustRightInd w:val="0"/>
        <w:spacing w:after="0" w:line="240" w:lineRule="auto"/>
        <w:rPr>
          <w:ins w:id="1862" w:author="Ta Huong" w:date="2020-07-01T15:12:00Z"/>
          <w:rFonts w:ascii="Consolas" w:hAnsi="Consolas" w:cs="Consolas"/>
          <w:color w:val="000000"/>
          <w:sz w:val="19"/>
          <w:szCs w:val="19"/>
          <w:lang w:bidi="ar-SA"/>
        </w:rPr>
      </w:pPr>
      <w:ins w:id="1863"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join</w:t>
        </w:r>
        <w:r>
          <w:rPr>
            <w:rFonts w:ascii="Consolas" w:hAnsi="Consolas" w:cs="Consolas"/>
            <w:color w:val="000000"/>
            <w:sz w:val="19"/>
            <w:szCs w:val="19"/>
            <w:lang w:bidi="ar-SA"/>
          </w:rPr>
          <w:t xml:space="preserve"> hoc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quanLyTruongHoc.Hocs </w:t>
        </w:r>
        <w:r>
          <w:rPr>
            <w:rFonts w:ascii="Consolas" w:hAnsi="Consolas" w:cs="Consolas"/>
            <w:color w:val="0000FF"/>
            <w:sz w:val="19"/>
            <w:szCs w:val="19"/>
            <w:lang w:bidi="ar-SA"/>
          </w:rPr>
          <w:t>on</w:t>
        </w:r>
        <w:r>
          <w:rPr>
            <w:rFonts w:ascii="Consolas" w:hAnsi="Consolas" w:cs="Consolas"/>
            <w:color w:val="000000"/>
            <w:sz w:val="19"/>
            <w:szCs w:val="19"/>
            <w:lang w:bidi="ar-SA"/>
          </w:rPr>
          <w:t xml:space="preserve"> ketQua.MaHS </w:t>
        </w:r>
        <w:r>
          <w:rPr>
            <w:rFonts w:ascii="Consolas" w:hAnsi="Consolas" w:cs="Consolas"/>
            <w:color w:val="0000FF"/>
            <w:sz w:val="19"/>
            <w:szCs w:val="19"/>
            <w:lang w:bidi="ar-SA"/>
          </w:rPr>
          <w:t>equals</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hoc.MaHS</w:t>
        </w:r>
        <w:proofErr w:type="gramEnd"/>
      </w:ins>
    </w:p>
    <w:p w14:paraId="71DAC989" w14:textId="77777777" w:rsidR="00DD26F6" w:rsidRDefault="00DD26F6" w:rsidP="00DD26F6">
      <w:pPr>
        <w:autoSpaceDE w:val="0"/>
        <w:autoSpaceDN w:val="0"/>
        <w:adjustRightInd w:val="0"/>
        <w:spacing w:after="0" w:line="240" w:lineRule="auto"/>
        <w:rPr>
          <w:ins w:id="1864" w:author="Ta Huong" w:date="2020-07-01T15:12:00Z"/>
          <w:rFonts w:ascii="Consolas" w:hAnsi="Consolas" w:cs="Consolas"/>
          <w:color w:val="000000"/>
          <w:sz w:val="19"/>
          <w:szCs w:val="19"/>
          <w:lang w:bidi="ar-SA"/>
        </w:rPr>
      </w:pPr>
      <w:ins w:id="1865"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join</w:t>
        </w:r>
        <w:r>
          <w:rPr>
            <w:rFonts w:ascii="Consolas" w:hAnsi="Consolas" w:cs="Consolas"/>
            <w:color w:val="000000"/>
            <w:sz w:val="19"/>
            <w:szCs w:val="19"/>
            <w:lang w:bidi="ar-SA"/>
          </w:rPr>
          <w:t xml:space="preserve"> hocSinh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quanLyTruongHoc.HocSinhs </w:t>
        </w:r>
        <w:r>
          <w:rPr>
            <w:rFonts w:ascii="Consolas" w:hAnsi="Consolas" w:cs="Consolas"/>
            <w:color w:val="0000FF"/>
            <w:sz w:val="19"/>
            <w:szCs w:val="19"/>
            <w:lang w:bidi="ar-SA"/>
          </w:rPr>
          <w:t>on</w:t>
        </w:r>
        <w:r>
          <w:rPr>
            <w:rFonts w:ascii="Consolas" w:hAnsi="Consolas" w:cs="Consolas"/>
            <w:color w:val="000000"/>
            <w:sz w:val="19"/>
            <w:szCs w:val="19"/>
            <w:lang w:bidi="ar-SA"/>
          </w:rPr>
          <w:t xml:space="preserve"> ketQua.MaHS </w:t>
        </w:r>
        <w:r>
          <w:rPr>
            <w:rFonts w:ascii="Consolas" w:hAnsi="Consolas" w:cs="Consolas"/>
            <w:color w:val="0000FF"/>
            <w:sz w:val="19"/>
            <w:szCs w:val="19"/>
            <w:lang w:bidi="ar-SA"/>
          </w:rPr>
          <w:t>equals</w:t>
        </w:r>
        <w:r>
          <w:rPr>
            <w:rFonts w:ascii="Consolas" w:hAnsi="Consolas" w:cs="Consolas"/>
            <w:color w:val="000000"/>
            <w:sz w:val="19"/>
            <w:szCs w:val="19"/>
            <w:lang w:bidi="ar-SA"/>
          </w:rPr>
          <w:t xml:space="preserve"> hocSinh.MaHS</w:t>
        </w:r>
      </w:ins>
    </w:p>
    <w:p w14:paraId="71728A92" w14:textId="77777777" w:rsidR="00DD26F6" w:rsidRDefault="00DD26F6" w:rsidP="00DD26F6">
      <w:pPr>
        <w:autoSpaceDE w:val="0"/>
        <w:autoSpaceDN w:val="0"/>
        <w:adjustRightInd w:val="0"/>
        <w:spacing w:after="0" w:line="240" w:lineRule="auto"/>
        <w:rPr>
          <w:ins w:id="1866" w:author="Ta Huong" w:date="2020-07-01T15:12:00Z"/>
          <w:rFonts w:ascii="Consolas" w:hAnsi="Consolas" w:cs="Consolas"/>
          <w:color w:val="000000"/>
          <w:sz w:val="19"/>
          <w:szCs w:val="19"/>
          <w:lang w:bidi="ar-SA"/>
        </w:rPr>
      </w:pPr>
      <w:ins w:id="1867"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where</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hocSinh.HoVaTen.Contains</w:t>
        </w:r>
        <w:proofErr w:type="gramEnd"/>
        <w:r>
          <w:rPr>
            <w:rFonts w:ascii="Consolas" w:hAnsi="Consolas" w:cs="Consolas"/>
            <w:color w:val="000000"/>
            <w:sz w:val="19"/>
            <w:szCs w:val="19"/>
            <w:lang w:bidi="ar-SA"/>
          </w:rPr>
          <w:t>(ten) &amp;&amp; hoc.Lop == lop &amp;&amp; ketQua.MaGV == magv</w:t>
        </w:r>
      </w:ins>
    </w:p>
    <w:p w14:paraId="523B0257" w14:textId="77777777" w:rsidR="00DD26F6" w:rsidRDefault="00DD26F6" w:rsidP="00DD26F6">
      <w:pPr>
        <w:autoSpaceDE w:val="0"/>
        <w:autoSpaceDN w:val="0"/>
        <w:adjustRightInd w:val="0"/>
        <w:spacing w:after="0" w:line="240" w:lineRule="auto"/>
        <w:rPr>
          <w:ins w:id="1868" w:author="Ta Huong" w:date="2020-07-01T15:12:00Z"/>
          <w:rFonts w:ascii="Consolas" w:hAnsi="Consolas" w:cs="Consolas"/>
          <w:color w:val="000000"/>
          <w:sz w:val="19"/>
          <w:szCs w:val="19"/>
          <w:lang w:bidi="ar-SA"/>
        </w:rPr>
      </w:pPr>
      <w:ins w:id="1869"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select</w:t>
        </w:r>
        <w:r>
          <w:rPr>
            <w:rFonts w:ascii="Consolas" w:hAnsi="Consolas" w:cs="Consolas"/>
            <w:color w:val="000000"/>
            <w:sz w:val="19"/>
            <w:szCs w:val="19"/>
            <w:lang w:bidi="ar-SA"/>
          </w:rPr>
          <w:t xml:space="preserve">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 ketQua.MaHS</w:t>
        </w:r>
        <w:proofErr w:type="gramEnd"/>
        <w:r>
          <w:rPr>
            <w:rFonts w:ascii="Consolas" w:hAnsi="Consolas" w:cs="Consolas"/>
            <w:color w:val="000000"/>
            <w:sz w:val="19"/>
            <w:szCs w:val="19"/>
            <w:lang w:bidi="ar-SA"/>
          </w:rPr>
          <w:t>, hocSinh.HoVaTen, hocSinh.GioiTinh, ketQua.KT15P, ketQua.KT1T, ketQua.DiemThi, ketQua.DiemTB };</w:t>
        </w:r>
      </w:ins>
    </w:p>
    <w:p w14:paraId="3CD5B4D3" w14:textId="77777777" w:rsidR="00DD26F6" w:rsidRDefault="00DD26F6" w:rsidP="00DD26F6">
      <w:pPr>
        <w:autoSpaceDE w:val="0"/>
        <w:autoSpaceDN w:val="0"/>
        <w:adjustRightInd w:val="0"/>
        <w:spacing w:after="0" w:line="240" w:lineRule="auto"/>
        <w:rPr>
          <w:ins w:id="1870" w:author="Ta Huong" w:date="2020-07-01T15:12:00Z"/>
          <w:rFonts w:ascii="Consolas" w:hAnsi="Consolas" w:cs="Consolas"/>
          <w:color w:val="000000"/>
          <w:sz w:val="19"/>
          <w:szCs w:val="19"/>
          <w:lang w:bidi="ar-SA"/>
        </w:rPr>
      </w:pPr>
    </w:p>
    <w:p w14:paraId="6D86C7BC" w14:textId="77777777" w:rsidR="00DD26F6" w:rsidRDefault="00DD26F6" w:rsidP="00DD26F6">
      <w:pPr>
        <w:autoSpaceDE w:val="0"/>
        <w:autoSpaceDN w:val="0"/>
        <w:adjustRightInd w:val="0"/>
        <w:spacing w:after="0" w:line="240" w:lineRule="auto"/>
        <w:rPr>
          <w:ins w:id="1871" w:author="Ta Huong" w:date="2020-07-01T15:12:00Z"/>
          <w:rFonts w:ascii="Consolas" w:hAnsi="Consolas" w:cs="Consolas"/>
          <w:color w:val="000000"/>
          <w:sz w:val="19"/>
          <w:szCs w:val="19"/>
          <w:lang w:bidi="ar-SA"/>
        </w:rPr>
      </w:pPr>
      <w:ins w:id="1872" w:author="Ta Huong" w:date="2020-07-01T15:12:00Z">
        <w:r>
          <w:rPr>
            <w:rFonts w:ascii="Consolas" w:hAnsi="Consolas" w:cs="Consolas"/>
            <w:color w:val="000000"/>
            <w:sz w:val="19"/>
            <w:szCs w:val="19"/>
            <w:lang w:bidi="ar-SA"/>
          </w:rPr>
          <w:t xml:space="preserve">            DataTable dataTable =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DataTable(</w:t>
        </w:r>
        <w:proofErr w:type="gramEnd"/>
        <w:r>
          <w:rPr>
            <w:rFonts w:ascii="Consolas" w:hAnsi="Consolas" w:cs="Consolas"/>
            <w:color w:val="000000"/>
            <w:sz w:val="19"/>
            <w:szCs w:val="19"/>
            <w:lang w:bidi="ar-SA"/>
          </w:rPr>
          <w:t>);</w:t>
        </w:r>
      </w:ins>
    </w:p>
    <w:p w14:paraId="66A96344" w14:textId="77777777" w:rsidR="00DD26F6" w:rsidRDefault="00DD26F6" w:rsidP="00DD26F6">
      <w:pPr>
        <w:autoSpaceDE w:val="0"/>
        <w:autoSpaceDN w:val="0"/>
        <w:adjustRightInd w:val="0"/>
        <w:spacing w:after="0" w:line="240" w:lineRule="auto"/>
        <w:rPr>
          <w:ins w:id="1873" w:author="Ta Huong" w:date="2020-07-01T15:12:00Z"/>
          <w:rFonts w:ascii="Consolas" w:hAnsi="Consolas" w:cs="Consolas"/>
          <w:color w:val="000000"/>
          <w:sz w:val="19"/>
          <w:szCs w:val="19"/>
          <w:lang w:bidi="ar-SA"/>
        </w:rPr>
      </w:pPr>
      <w:ins w:id="1874"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addColumn(</w:t>
        </w:r>
        <w:proofErr w:type="gramEnd"/>
        <w:r>
          <w:rPr>
            <w:rFonts w:ascii="Consolas" w:hAnsi="Consolas" w:cs="Consolas"/>
            <w:color w:val="0000FF"/>
            <w:sz w:val="19"/>
            <w:szCs w:val="19"/>
            <w:lang w:bidi="ar-SA"/>
          </w:rPr>
          <w:t>ref</w:t>
        </w:r>
        <w:r>
          <w:rPr>
            <w:rFonts w:ascii="Consolas" w:hAnsi="Consolas" w:cs="Consolas"/>
            <w:color w:val="000000"/>
            <w:sz w:val="19"/>
            <w:szCs w:val="19"/>
            <w:lang w:bidi="ar-SA"/>
          </w:rPr>
          <w:t xml:space="preserve"> dataTable, 7);</w:t>
        </w:r>
      </w:ins>
    </w:p>
    <w:p w14:paraId="0B521E2B" w14:textId="77777777" w:rsidR="00DD26F6" w:rsidRDefault="00DD26F6" w:rsidP="00DD26F6">
      <w:pPr>
        <w:autoSpaceDE w:val="0"/>
        <w:autoSpaceDN w:val="0"/>
        <w:adjustRightInd w:val="0"/>
        <w:spacing w:after="0" w:line="240" w:lineRule="auto"/>
        <w:rPr>
          <w:ins w:id="1875" w:author="Ta Huong" w:date="2020-07-01T15:12:00Z"/>
          <w:rFonts w:ascii="Consolas" w:hAnsi="Consolas" w:cs="Consolas"/>
          <w:color w:val="000000"/>
          <w:sz w:val="19"/>
          <w:szCs w:val="19"/>
          <w:lang w:bidi="ar-SA"/>
        </w:rPr>
      </w:pPr>
      <w:ins w:id="1876"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foreach</w:t>
        </w:r>
        <w:r>
          <w:rPr>
            <w:rFonts w:ascii="Consolas" w:hAnsi="Consolas" w:cs="Consolas"/>
            <w:color w:val="000000"/>
            <w:sz w:val="19"/>
            <w:szCs w:val="19"/>
            <w:lang w:bidi="ar-SA"/>
          </w:rPr>
          <w:t xml:space="preserve"> (var item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query)</w:t>
        </w:r>
      </w:ins>
    </w:p>
    <w:p w14:paraId="685C11C3" w14:textId="77777777" w:rsidR="00DD26F6" w:rsidRDefault="00DD26F6" w:rsidP="00DD26F6">
      <w:pPr>
        <w:autoSpaceDE w:val="0"/>
        <w:autoSpaceDN w:val="0"/>
        <w:adjustRightInd w:val="0"/>
        <w:spacing w:after="0" w:line="240" w:lineRule="auto"/>
        <w:rPr>
          <w:ins w:id="1877" w:author="Ta Huong" w:date="2020-07-01T15:12:00Z"/>
          <w:rFonts w:ascii="Consolas" w:hAnsi="Consolas" w:cs="Consolas"/>
          <w:color w:val="000000"/>
          <w:sz w:val="19"/>
          <w:szCs w:val="19"/>
          <w:lang w:bidi="ar-SA"/>
        </w:rPr>
      </w:pPr>
      <w:ins w:id="1878"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dataTable.Rows.Add</w:t>
        </w:r>
        <w:proofErr w:type="gramEnd"/>
        <w:r>
          <w:rPr>
            <w:rFonts w:ascii="Consolas" w:hAnsi="Consolas" w:cs="Consolas"/>
            <w:color w:val="000000"/>
            <w:sz w:val="19"/>
            <w:szCs w:val="19"/>
            <w:lang w:bidi="ar-SA"/>
          </w:rPr>
          <w:t>(item.MaHS, item.HoVaTen, item.GioiTinh, item.KT15P, item.KT1T, item.DiemThi, item.DiemTB);</w:t>
        </w:r>
      </w:ins>
    </w:p>
    <w:p w14:paraId="2F22643F" w14:textId="77777777" w:rsidR="00DD26F6" w:rsidRDefault="00DD26F6" w:rsidP="00DD26F6">
      <w:pPr>
        <w:autoSpaceDE w:val="0"/>
        <w:autoSpaceDN w:val="0"/>
        <w:adjustRightInd w:val="0"/>
        <w:spacing w:after="0" w:line="240" w:lineRule="auto"/>
        <w:rPr>
          <w:ins w:id="1879" w:author="Ta Huong" w:date="2020-07-01T15:12:00Z"/>
          <w:rFonts w:ascii="Consolas" w:hAnsi="Consolas" w:cs="Consolas"/>
          <w:color w:val="000000"/>
          <w:sz w:val="19"/>
          <w:szCs w:val="19"/>
          <w:lang w:bidi="ar-SA"/>
        </w:rPr>
      </w:pPr>
    </w:p>
    <w:p w14:paraId="556C88C5" w14:textId="77777777" w:rsidR="00DD26F6" w:rsidRDefault="00DD26F6" w:rsidP="00DD26F6">
      <w:pPr>
        <w:autoSpaceDE w:val="0"/>
        <w:autoSpaceDN w:val="0"/>
        <w:adjustRightInd w:val="0"/>
        <w:spacing w:after="0" w:line="240" w:lineRule="auto"/>
        <w:rPr>
          <w:ins w:id="1880" w:author="Ta Huong" w:date="2020-07-01T15:12:00Z"/>
          <w:rFonts w:ascii="Consolas" w:hAnsi="Consolas" w:cs="Consolas"/>
          <w:color w:val="000000"/>
          <w:sz w:val="19"/>
          <w:szCs w:val="19"/>
          <w:lang w:bidi="ar-SA"/>
        </w:rPr>
      </w:pPr>
      <w:ins w:id="1881"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dataSet.Tables.Add</w:t>
        </w:r>
        <w:proofErr w:type="gramEnd"/>
        <w:r>
          <w:rPr>
            <w:rFonts w:ascii="Consolas" w:hAnsi="Consolas" w:cs="Consolas"/>
            <w:color w:val="000000"/>
            <w:sz w:val="19"/>
            <w:szCs w:val="19"/>
            <w:lang w:bidi="ar-SA"/>
          </w:rPr>
          <w:t>(dataTable);</w:t>
        </w:r>
      </w:ins>
    </w:p>
    <w:p w14:paraId="3FC7DD23" w14:textId="77777777" w:rsidR="00DD26F6" w:rsidRDefault="00DD26F6" w:rsidP="00DD26F6">
      <w:pPr>
        <w:autoSpaceDE w:val="0"/>
        <w:autoSpaceDN w:val="0"/>
        <w:adjustRightInd w:val="0"/>
        <w:spacing w:after="0" w:line="240" w:lineRule="auto"/>
        <w:rPr>
          <w:ins w:id="1882" w:author="Ta Huong" w:date="2020-07-01T15:12:00Z"/>
          <w:rFonts w:ascii="Consolas" w:hAnsi="Consolas" w:cs="Consolas"/>
          <w:color w:val="000000"/>
          <w:sz w:val="19"/>
          <w:szCs w:val="19"/>
          <w:lang w:bidi="ar-SA"/>
        </w:rPr>
      </w:pPr>
      <w:ins w:id="1883"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dataSet;            </w:t>
        </w:r>
      </w:ins>
    </w:p>
    <w:p w14:paraId="717B4CF2" w14:textId="77777777" w:rsidR="00DD26F6" w:rsidRDefault="00DD26F6" w:rsidP="00DD26F6">
      <w:pPr>
        <w:autoSpaceDE w:val="0"/>
        <w:autoSpaceDN w:val="0"/>
        <w:adjustRightInd w:val="0"/>
        <w:spacing w:after="0" w:line="240" w:lineRule="auto"/>
        <w:rPr>
          <w:ins w:id="1884" w:author="Ta Huong" w:date="2020-07-01T15:12:00Z"/>
          <w:rFonts w:ascii="Consolas" w:hAnsi="Consolas" w:cs="Consolas"/>
          <w:color w:val="000000"/>
          <w:sz w:val="19"/>
          <w:szCs w:val="19"/>
          <w:lang w:bidi="ar-SA"/>
        </w:rPr>
      </w:pPr>
      <w:ins w:id="1885" w:author="Ta Huong" w:date="2020-07-01T15:12:00Z">
        <w:r>
          <w:rPr>
            <w:rFonts w:ascii="Consolas" w:hAnsi="Consolas" w:cs="Consolas"/>
            <w:color w:val="000000"/>
            <w:sz w:val="19"/>
            <w:szCs w:val="19"/>
            <w:lang w:bidi="ar-SA"/>
          </w:rPr>
          <w:t xml:space="preserve">        }</w:t>
        </w:r>
      </w:ins>
    </w:p>
    <w:p w14:paraId="2243D9D3" w14:textId="77777777" w:rsidR="00DD26F6" w:rsidRDefault="00DD26F6" w:rsidP="00DD26F6">
      <w:pPr>
        <w:autoSpaceDE w:val="0"/>
        <w:autoSpaceDN w:val="0"/>
        <w:adjustRightInd w:val="0"/>
        <w:spacing w:after="0" w:line="240" w:lineRule="auto"/>
        <w:rPr>
          <w:ins w:id="1886" w:author="Ta Huong" w:date="2020-07-01T15:12:00Z"/>
          <w:rFonts w:ascii="Consolas" w:hAnsi="Consolas" w:cs="Consolas"/>
          <w:color w:val="000000"/>
          <w:sz w:val="19"/>
          <w:szCs w:val="19"/>
          <w:lang w:bidi="ar-SA"/>
        </w:rPr>
      </w:pPr>
    </w:p>
    <w:p w14:paraId="20083B83" w14:textId="77777777" w:rsidR="00DD26F6" w:rsidRDefault="00DD26F6" w:rsidP="00DD26F6">
      <w:pPr>
        <w:autoSpaceDE w:val="0"/>
        <w:autoSpaceDN w:val="0"/>
        <w:adjustRightInd w:val="0"/>
        <w:spacing w:after="0" w:line="240" w:lineRule="auto"/>
        <w:rPr>
          <w:ins w:id="1887" w:author="Ta Huong" w:date="2020-07-01T15:12:00Z"/>
          <w:rFonts w:ascii="Consolas" w:hAnsi="Consolas" w:cs="Consolas"/>
          <w:color w:val="000000"/>
          <w:sz w:val="19"/>
          <w:szCs w:val="19"/>
          <w:lang w:bidi="ar-SA"/>
        </w:rPr>
      </w:pPr>
      <w:ins w:id="1888"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DataSet </w:t>
        </w:r>
        <w:proofErr w:type="gramStart"/>
        <w:r>
          <w:rPr>
            <w:rFonts w:ascii="Consolas" w:hAnsi="Consolas" w:cs="Consolas"/>
            <w:color w:val="000000"/>
            <w:sz w:val="19"/>
            <w:szCs w:val="19"/>
            <w:lang w:bidi="ar-SA"/>
          </w:rPr>
          <w:t>layHSTK(</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ten,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lop)</w:t>
        </w:r>
      </w:ins>
    </w:p>
    <w:p w14:paraId="76DFCB7B" w14:textId="77777777" w:rsidR="00DD26F6" w:rsidRDefault="00DD26F6" w:rsidP="00DD26F6">
      <w:pPr>
        <w:autoSpaceDE w:val="0"/>
        <w:autoSpaceDN w:val="0"/>
        <w:adjustRightInd w:val="0"/>
        <w:spacing w:after="0" w:line="240" w:lineRule="auto"/>
        <w:rPr>
          <w:ins w:id="1889" w:author="Ta Huong" w:date="2020-07-01T15:12:00Z"/>
          <w:rFonts w:ascii="Consolas" w:hAnsi="Consolas" w:cs="Consolas"/>
          <w:color w:val="000000"/>
          <w:sz w:val="19"/>
          <w:szCs w:val="19"/>
          <w:lang w:bidi="ar-SA"/>
        </w:rPr>
      </w:pPr>
      <w:ins w:id="1890" w:author="Ta Huong" w:date="2020-07-01T15:12:00Z">
        <w:r>
          <w:rPr>
            <w:rFonts w:ascii="Consolas" w:hAnsi="Consolas" w:cs="Consolas"/>
            <w:color w:val="000000"/>
            <w:sz w:val="19"/>
            <w:szCs w:val="19"/>
            <w:lang w:bidi="ar-SA"/>
          </w:rPr>
          <w:t xml:space="preserve">        {</w:t>
        </w:r>
      </w:ins>
    </w:p>
    <w:p w14:paraId="028E250C" w14:textId="77777777" w:rsidR="00DD26F6" w:rsidRDefault="00DD26F6" w:rsidP="00DD26F6">
      <w:pPr>
        <w:autoSpaceDE w:val="0"/>
        <w:autoSpaceDN w:val="0"/>
        <w:adjustRightInd w:val="0"/>
        <w:spacing w:after="0" w:line="240" w:lineRule="auto"/>
        <w:rPr>
          <w:ins w:id="1891" w:author="Ta Huong" w:date="2020-07-01T15:12:00Z"/>
          <w:rFonts w:ascii="Consolas" w:hAnsi="Consolas" w:cs="Consolas"/>
          <w:color w:val="000000"/>
          <w:sz w:val="19"/>
          <w:szCs w:val="19"/>
          <w:lang w:bidi="ar-SA"/>
        </w:rPr>
      </w:pPr>
      <w:ins w:id="1892" w:author="Ta Huong" w:date="2020-07-01T15:12:00Z">
        <w:r>
          <w:rPr>
            <w:rFonts w:ascii="Consolas" w:hAnsi="Consolas" w:cs="Consolas"/>
            <w:color w:val="000000"/>
            <w:sz w:val="19"/>
            <w:szCs w:val="19"/>
            <w:lang w:bidi="ar-SA"/>
          </w:rPr>
          <w:t xml:space="preserve">            DataSet dataSet =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DataSet(</w:t>
        </w:r>
        <w:proofErr w:type="gramEnd"/>
        <w:r>
          <w:rPr>
            <w:rFonts w:ascii="Consolas" w:hAnsi="Consolas" w:cs="Consolas"/>
            <w:color w:val="000000"/>
            <w:sz w:val="19"/>
            <w:szCs w:val="19"/>
            <w:lang w:bidi="ar-SA"/>
          </w:rPr>
          <w:t>);</w:t>
        </w:r>
      </w:ins>
    </w:p>
    <w:p w14:paraId="222FFE79" w14:textId="77777777" w:rsidR="00DD26F6" w:rsidRDefault="00DD26F6" w:rsidP="00DD26F6">
      <w:pPr>
        <w:autoSpaceDE w:val="0"/>
        <w:autoSpaceDN w:val="0"/>
        <w:adjustRightInd w:val="0"/>
        <w:spacing w:after="0" w:line="240" w:lineRule="auto"/>
        <w:rPr>
          <w:ins w:id="1893" w:author="Ta Huong" w:date="2020-07-01T15:12:00Z"/>
          <w:rFonts w:ascii="Consolas" w:hAnsi="Consolas" w:cs="Consolas"/>
          <w:color w:val="000000"/>
          <w:sz w:val="19"/>
          <w:szCs w:val="19"/>
          <w:lang w:bidi="ar-SA"/>
        </w:rPr>
      </w:pPr>
    </w:p>
    <w:p w14:paraId="26423BE2" w14:textId="77777777" w:rsidR="00DD26F6" w:rsidRDefault="00DD26F6" w:rsidP="00DD26F6">
      <w:pPr>
        <w:autoSpaceDE w:val="0"/>
        <w:autoSpaceDN w:val="0"/>
        <w:adjustRightInd w:val="0"/>
        <w:spacing w:after="0" w:line="240" w:lineRule="auto"/>
        <w:rPr>
          <w:ins w:id="1894" w:author="Ta Huong" w:date="2020-07-01T15:12:00Z"/>
          <w:rFonts w:ascii="Consolas" w:hAnsi="Consolas" w:cs="Consolas"/>
          <w:color w:val="000000"/>
          <w:sz w:val="19"/>
          <w:szCs w:val="19"/>
          <w:lang w:bidi="ar-SA"/>
        </w:rPr>
      </w:pPr>
      <w:ins w:id="1895"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var</w:t>
        </w:r>
        <w:r>
          <w:rPr>
            <w:rFonts w:ascii="Consolas" w:hAnsi="Consolas" w:cs="Consolas"/>
            <w:color w:val="000000"/>
            <w:sz w:val="19"/>
            <w:szCs w:val="19"/>
            <w:lang w:bidi="ar-SA"/>
          </w:rPr>
          <w:t xml:space="preserve"> query = </w:t>
        </w:r>
        <w:r>
          <w:rPr>
            <w:rFonts w:ascii="Consolas" w:hAnsi="Consolas" w:cs="Consolas"/>
            <w:color w:val="0000FF"/>
            <w:sz w:val="19"/>
            <w:szCs w:val="19"/>
            <w:lang w:bidi="ar-SA"/>
          </w:rPr>
          <w:t>from</w:t>
        </w:r>
        <w:r>
          <w:rPr>
            <w:rFonts w:ascii="Consolas" w:hAnsi="Consolas" w:cs="Consolas"/>
            <w:color w:val="000000"/>
            <w:sz w:val="19"/>
            <w:szCs w:val="19"/>
            <w:lang w:bidi="ar-SA"/>
          </w:rPr>
          <w:t xml:space="preserve"> hocSinh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quanLyTruongHoc.HocSinhs</w:t>
        </w:r>
      </w:ins>
    </w:p>
    <w:p w14:paraId="56000200" w14:textId="77777777" w:rsidR="00DD26F6" w:rsidRDefault="00DD26F6" w:rsidP="00DD26F6">
      <w:pPr>
        <w:autoSpaceDE w:val="0"/>
        <w:autoSpaceDN w:val="0"/>
        <w:adjustRightInd w:val="0"/>
        <w:spacing w:after="0" w:line="240" w:lineRule="auto"/>
        <w:rPr>
          <w:ins w:id="1896" w:author="Ta Huong" w:date="2020-07-01T15:12:00Z"/>
          <w:rFonts w:ascii="Consolas" w:hAnsi="Consolas" w:cs="Consolas"/>
          <w:color w:val="000000"/>
          <w:sz w:val="19"/>
          <w:szCs w:val="19"/>
          <w:lang w:bidi="ar-SA"/>
        </w:rPr>
      </w:pPr>
      <w:ins w:id="1897"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join</w:t>
        </w:r>
        <w:r>
          <w:rPr>
            <w:rFonts w:ascii="Consolas" w:hAnsi="Consolas" w:cs="Consolas"/>
            <w:color w:val="000000"/>
            <w:sz w:val="19"/>
            <w:szCs w:val="19"/>
            <w:lang w:bidi="ar-SA"/>
          </w:rPr>
          <w:t xml:space="preserve"> hoc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quanLyTruongHoc.Hocs </w:t>
        </w:r>
        <w:r>
          <w:rPr>
            <w:rFonts w:ascii="Consolas" w:hAnsi="Consolas" w:cs="Consolas"/>
            <w:color w:val="0000FF"/>
            <w:sz w:val="19"/>
            <w:szCs w:val="19"/>
            <w:lang w:bidi="ar-SA"/>
          </w:rPr>
          <w:t>on</w:t>
        </w:r>
        <w:r>
          <w:rPr>
            <w:rFonts w:ascii="Consolas" w:hAnsi="Consolas" w:cs="Consolas"/>
            <w:color w:val="000000"/>
            <w:sz w:val="19"/>
            <w:szCs w:val="19"/>
            <w:lang w:bidi="ar-SA"/>
          </w:rPr>
          <w:t xml:space="preserve"> hocSinh.MaHS </w:t>
        </w:r>
        <w:r>
          <w:rPr>
            <w:rFonts w:ascii="Consolas" w:hAnsi="Consolas" w:cs="Consolas"/>
            <w:color w:val="0000FF"/>
            <w:sz w:val="19"/>
            <w:szCs w:val="19"/>
            <w:lang w:bidi="ar-SA"/>
          </w:rPr>
          <w:t>equals</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hoc.MaHS</w:t>
        </w:r>
        <w:proofErr w:type="gramEnd"/>
      </w:ins>
    </w:p>
    <w:p w14:paraId="59599CFB" w14:textId="77777777" w:rsidR="00DD26F6" w:rsidRDefault="00DD26F6" w:rsidP="00DD26F6">
      <w:pPr>
        <w:autoSpaceDE w:val="0"/>
        <w:autoSpaceDN w:val="0"/>
        <w:adjustRightInd w:val="0"/>
        <w:spacing w:after="0" w:line="240" w:lineRule="auto"/>
        <w:rPr>
          <w:ins w:id="1898" w:author="Ta Huong" w:date="2020-07-01T15:12:00Z"/>
          <w:rFonts w:ascii="Consolas" w:hAnsi="Consolas" w:cs="Consolas"/>
          <w:color w:val="000000"/>
          <w:sz w:val="19"/>
          <w:szCs w:val="19"/>
          <w:lang w:bidi="ar-SA"/>
        </w:rPr>
      </w:pPr>
      <w:ins w:id="1899"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where</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hocSinh.HoVaTen.Contains</w:t>
        </w:r>
        <w:proofErr w:type="gramEnd"/>
        <w:r>
          <w:rPr>
            <w:rFonts w:ascii="Consolas" w:hAnsi="Consolas" w:cs="Consolas"/>
            <w:color w:val="000000"/>
            <w:sz w:val="19"/>
            <w:szCs w:val="19"/>
            <w:lang w:bidi="ar-SA"/>
          </w:rPr>
          <w:t>(ten) &amp;&amp; hoc.Lop == lop</w:t>
        </w:r>
      </w:ins>
    </w:p>
    <w:p w14:paraId="5DE82100" w14:textId="77777777" w:rsidR="00DD26F6" w:rsidRDefault="00DD26F6" w:rsidP="00DD26F6">
      <w:pPr>
        <w:autoSpaceDE w:val="0"/>
        <w:autoSpaceDN w:val="0"/>
        <w:adjustRightInd w:val="0"/>
        <w:spacing w:after="0" w:line="240" w:lineRule="auto"/>
        <w:rPr>
          <w:ins w:id="1900" w:author="Ta Huong" w:date="2020-07-01T15:12:00Z"/>
          <w:rFonts w:ascii="Consolas" w:hAnsi="Consolas" w:cs="Consolas"/>
          <w:color w:val="000000"/>
          <w:sz w:val="19"/>
          <w:szCs w:val="19"/>
          <w:lang w:bidi="ar-SA"/>
        </w:rPr>
      </w:pPr>
      <w:ins w:id="1901"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select</w:t>
        </w:r>
        <w:r>
          <w:rPr>
            <w:rFonts w:ascii="Consolas" w:hAnsi="Consolas" w:cs="Consolas"/>
            <w:color w:val="000000"/>
            <w:sz w:val="19"/>
            <w:szCs w:val="19"/>
            <w:lang w:bidi="ar-SA"/>
          </w:rPr>
          <w:t xml:space="preserve">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 hocSinh.MaHS</w:t>
        </w:r>
        <w:proofErr w:type="gramEnd"/>
        <w:r>
          <w:rPr>
            <w:rFonts w:ascii="Consolas" w:hAnsi="Consolas" w:cs="Consolas"/>
            <w:color w:val="000000"/>
            <w:sz w:val="19"/>
            <w:szCs w:val="19"/>
            <w:lang w:bidi="ar-SA"/>
          </w:rPr>
          <w:t>, hocSinh.HoVaTen, hocSinh.GioiTinh, hocSinh.NgaySinh, hocSinh.DiaChi };</w:t>
        </w:r>
      </w:ins>
    </w:p>
    <w:p w14:paraId="2D46D258" w14:textId="77777777" w:rsidR="00DD26F6" w:rsidRDefault="00DD26F6" w:rsidP="00DD26F6">
      <w:pPr>
        <w:autoSpaceDE w:val="0"/>
        <w:autoSpaceDN w:val="0"/>
        <w:adjustRightInd w:val="0"/>
        <w:spacing w:after="0" w:line="240" w:lineRule="auto"/>
        <w:rPr>
          <w:ins w:id="1902" w:author="Ta Huong" w:date="2020-07-01T15:12:00Z"/>
          <w:rFonts w:ascii="Consolas" w:hAnsi="Consolas" w:cs="Consolas"/>
          <w:color w:val="000000"/>
          <w:sz w:val="19"/>
          <w:szCs w:val="19"/>
          <w:lang w:bidi="ar-SA"/>
        </w:rPr>
      </w:pPr>
    </w:p>
    <w:p w14:paraId="11004F8A" w14:textId="77777777" w:rsidR="00DD26F6" w:rsidRDefault="00DD26F6" w:rsidP="00DD26F6">
      <w:pPr>
        <w:autoSpaceDE w:val="0"/>
        <w:autoSpaceDN w:val="0"/>
        <w:adjustRightInd w:val="0"/>
        <w:spacing w:after="0" w:line="240" w:lineRule="auto"/>
        <w:rPr>
          <w:ins w:id="1903" w:author="Ta Huong" w:date="2020-07-01T15:12:00Z"/>
          <w:rFonts w:ascii="Consolas" w:hAnsi="Consolas" w:cs="Consolas"/>
          <w:color w:val="000000"/>
          <w:sz w:val="19"/>
          <w:szCs w:val="19"/>
          <w:lang w:bidi="ar-SA"/>
        </w:rPr>
      </w:pPr>
      <w:ins w:id="1904" w:author="Ta Huong" w:date="2020-07-01T15:12:00Z">
        <w:r>
          <w:rPr>
            <w:rFonts w:ascii="Consolas" w:hAnsi="Consolas" w:cs="Consolas"/>
            <w:color w:val="000000"/>
            <w:sz w:val="19"/>
            <w:szCs w:val="19"/>
            <w:lang w:bidi="ar-SA"/>
          </w:rPr>
          <w:t xml:space="preserve">            DataTable dataTable =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DataTable(</w:t>
        </w:r>
        <w:proofErr w:type="gramEnd"/>
        <w:r>
          <w:rPr>
            <w:rFonts w:ascii="Consolas" w:hAnsi="Consolas" w:cs="Consolas"/>
            <w:color w:val="000000"/>
            <w:sz w:val="19"/>
            <w:szCs w:val="19"/>
            <w:lang w:bidi="ar-SA"/>
          </w:rPr>
          <w:t>);</w:t>
        </w:r>
      </w:ins>
    </w:p>
    <w:p w14:paraId="53F8253E" w14:textId="77777777" w:rsidR="00DD26F6" w:rsidRDefault="00DD26F6" w:rsidP="00DD26F6">
      <w:pPr>
        <w:autoSpaceDE w:val="0"/>
        <w:autoSpaceDN w:val="0"/>
        <w:adjustRightInd w:val="0"/>
        <w:spacing w:after="0" w:line="240" w:lineRule="auto"/>
        <w:rPr>
          <w:ins w:id="1905" w:author="Ta Huong" w:date="2020-07-01T15:12:00Z"/>
          <w:rFonts w:ascii="Consolas" w:hAnsi="Consolas" w:cs="Consolas"/>
          <w:color w:val="000000"/>
          <w:sz w:val="19"/>
          <w:szCs w:val="19"/>
          <w:lang w:bidi="ar-SA"/>
        </w:rPr>
      </w:pPr>
      <w:ins w:id="1906"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addColumn(</w:t>
        </w:r>
        <w:proofErr w:type="gramEnd"/>
        <w:r>
          <w:rPr>
            <w:rFonts w:ascii="Consolas" w:hAnsi="Consolas" w:cs="Consolas"/>
            <w:color w:val="0000FF"/>
            <w:sz w:val="19"/>
            <w:szCs w:val="19"/>
            <w:lang w:bidi="ar-SA"/>
          </w:rPr>
          <w:t>ref</w:t>
        </w:r>
        <w:r>
          <w:rPr>
            <w:rFonts w:ascii="Consolas" w:hAnsi="Consolas" w:cs="Consolas"/>
            <w:color w:val="000000"/>
            <w:sz w:val="19"/>
            <w:szCs w:val="19"/>
            <w:lang w:bidi="ar-SA"/>
          </w:rPr>
          <w:t xml:space="preserve"> dataTable, 5);</w:t>
        </w:r>
      </w:ins>
    </w:p>
    <w:p w14:paraId="71B999A1" w14:textId="77777777" w:rsidR="00DD26F6" w:rsidRDefault="00DD26F6" w:rsidP="00DD26F6">
      <w:pPr>
        <w:autoSpaceDE w:val="0"/>
        <w:autoSpaceDN w:val="0"/>
        <w:adjustRightInd w:val="0"/>
        <w:spacing w:after="0" w:line="240" w:lineRule="auto"/>
        <w:rPr>
          <w:ins w:id="1907" w:author="Ta Huong" w:date="2020-07-01T15:12:00Z"/>
          <w:rFonts w:ascii="Consolas" w:hAnsi="Consolas" w:cs="Consolas"/>
          <w:color w:val="000000"/>
          <w:sz w:val="19"/>
          <w:szCs w:val="19"/>
          <w:lang w:bidi="ar-SA"/>
        </w:rPr>
      </w:pPr>
      <w:ins w:id="1908"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foreach</w:t>
        </w:r>
        <w:r>
          <w:rPr>
            <w:rFonts w:ascii="Consolas" w:hAnsi="Consolas" w:cs="Consolas"/>
            <w:color w:val="000000"/>
            <w:sz w:val="19"/>
            <w:szCs w:val="19"/>
            <w:lang w:bidi="ar-SA"/>
          </w:rPr>
          <w:t xml:space="preserve"> (var item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query)</w:t>
        </w:r>
      </w:ins>
    </w:p>
    <w:p w14:paraId="7847BB15" w14:textId="77777777" w:rsidR="00DD26F6" w:rsidRDefault="00DD26F6" w:rsidP="00DD26F6">
      <w:pPr>
        <w:autoSpaceDE w:val="0"/>
        <w:autoSpaceDN w:val="0"/>
        <w:adjustRightInd w:val="0"/>
        <w:spacing w:after="0" w:line="240" w:lineRule="auto"/>
        <w:rPr>
          <w:ins w:id="1909" w:author="Ta Huong" w:date="2020-07-01T15:12:00Z"/>
          <w:rFonts w:ascii="Consolas" w:hAnsi="Consolas" w:cs="Consolas"/>
          <w:color w:val="000000"/>
          <w:sz w:val="19"/>
          <w:szCs w:val="19"/>
          <w:lang w:bidi="ar-SA"/>
        </w:rPr>
      </w:pPr>
      <w:ins w:id="1910"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dataTable.Rows.Add</w:t>
        </w:r>
        <w:proofErr w:type="gramEnd"/>
        <w:r>
          <w:rPr>
            <w:rFonts w:ascii="Consolas" w:hAnsi="Consolas" w:cs="Consolas"/>
            <w:color w:val="000000"/>
            <w:sz w:val="19"/>
            <w:szCs w:val="19"/>
            <w:lang w:bidi="ar-SA"/>
          </w:rPr>
          <w:t>(item.MaHS, item.HoVaTen, item.GioiTinh, item.NgaySinh.ToShortDateString(), item.DiaChi);</w:t>
        </w:r>
      </w:ins>
    </w:p>
    <w:p w14:paraId="72E10FBC" w14:textId="77777777" w:rsidR="00DD26F6" w:rsidRDefault="00DD26F6" w:rsidP="00DD26F6">
      <w:pPr>
        <w:autoSpaceDE w:val="0"/>
        <w:autoSpaceDN w:val="0"/>
        <w:adjustRightInd w:val="0"/>
        <w:spacing w:after="0" w:line="240" w:lineRule="auto"/>
        <w:rPr>
          <w:ins w:id="1911" w:author="Ta Huong" w:date="2020-07-01T15:12:00Z"/>
          <w:rFonts w:ascii="Consolas" w:hAnsi="Consolas" w:cs="Consolas"/>
          <w:color w:val="000000"/>
          <w:sz w:val="19"/>
          <w:szCs w:val="19"/>
          <w:lang w:bidi="ar-SA"/>
        </w:rPr>
      </w:pPr>
    </w:p>
    <w:p w14:paraId="3F2589EC" w14:textId="77777777" w:rsidR="00DD26F6" w:rsidRDefault="00DD26F6" w:rsidP="00DD26F6">
      <w:pPr>
        <w:autoSpaceDE w:val="0"/>
        <w:autoSpaceDN w:val="0"/>
        <w:adjustRightInd w:val="0"/>
        <w:spacing w:after="0" w:line="240" w:lineRule="auto"/>
        <w:rPr>
          <w:ins w:id="1912" w:author="Ta Huong" w:date="2020-07-01T15:12:00Z"/>
          <w:rFonts w:ascii="Consolas" w:hAnsi="Consolas" w:cs="Consolas"/>
          <w:color w:val="000000"/>
          <w:sz w:val="19"/>
          <w:szCs w:val="19"/>
          <w:lang w:bidi="ar-SA"/>
        </w:rPr>
      </w:pPr>
      <w:ins w:id="1913"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dataSet.Tables.Add</w:t>
        </w:r>
        <w:proofErr w:type="gramEnd"/>
        <w:r>
          <w:rPr>
            <w:rFonts w:ascii="Consolas" w:hAnsi="Consolas" w:cs="Consolas"/>
            <w:color w:val="000000"/>
            <w:sz w:val="19"/>
            <w:szCs w:val="19"/>
            <w:lang w:bidi="ar-SA"/>
          </w:rPr>
          <w:t>(dataTable);</w:t>
        </w:r>
      </w:ins>
    </w:p>
    <w:p w14:paraId="1E28E87F" w14:textId="77777777" w:rsidR="00DD26F6" w:rsidRDefault="00DD26F6" w:rsidP="00DD26F6">
      <w:pPr>
        <w:autoSpaceDE w:val="0"/>
        <w:autoSpaceDN w:val="0"/>
        <w:adjustRightInd w:val="0"/>
        <w:spacing w:after="0" w:line="240" w:lineRule="auto"/>
        <w:rPr>
          <w:ins w:id="1914" w:author="Ta Huong" w:date="2020-07-01T15:12:00Z"/>
          <w:rFonts w:ascii="Consolas" w:hAnsi="Consolas" w:cs="Consolas"/>
          <w:color w:val="000000"/>
          <w:sz w:val="19"/>
          <w:szCs w:val="19"/>
          <w:lang w:bidi="ar-SA"/>
        </w:rPr>
      </w:pPr>
      <w:ins w:id="1915"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dataSet;            </w:t>
        </w:r>
      </w:ins>
    </w:p>
    <w:p w14:paraId="226C07BC" w14:textId="77777777" w:rsidR="00DD26F6" w:rsidRDefault="00DD26F6" w:rsidP="00DD26F6">
      <w:pPr>
        <w:autoSpaceDE w:val="0"/>
        <w:autoSpaceDN w:val="0"/>
        <w:adjustRightInd w:val="0"/>
        <w:spacing w:after="0" w:line="240" w:lineRule="auto"/>
        <w:rPr>
          <w:ins w:id="1916" w:author="Ta Huong" w:date="2020-07-01T15:12:00Z"/>
          <w:rFonts w:ascii="Consolas" w:hAnsi="Consolas" w:cs="Consolas"/>
          <w:color w:val="000000"/>
          <w:sz w:val="19"/>
          <w:szCs w:val="19"/>
          <w:lang w:bidi="ar-SA"/>
        </w:rPr>
      </w:pPr>
      <w:ins w:id="1917" w:author="Ta Huong" w:date="2020-07-01T15:12:00Z">
        <w:r>
          <w:rPr>
            <w:rFonts w:ascii="Consolas" w:hAnsi="Consolas" w:cs="Consolas"/>
            <w:color w:val="000000"/>
            <w:sz w:val="19"/>
            <w:szCs w:val="19"/>
            <w:lang w:bidi="ar-SA"/>
          </w:rPr>
          <w:t xml:space="preserve">        }</w:t>
        </w:r>
      </w:ins>
    </w:p>
    <w:p w14:paraId="25718899" w14:textId="77777777" w:rsidR="00DD26F6" w:rsidRDefault="00DD26F6" w:rsidP="00DD26F6">
      <w:pPr>
        <w:autoSpaceDE w:val="0"/>
        <w:autoSpaceDN w:val="0"/>
        <w:adjustRightInd w:val="0"/>
        <w:spacing w:after="0" w:line="240" w:lineRule="auto"/>
        <w:rPr>
          <w:ins w:id="1918" w:author="Ta Huong" w:date="2020-07-01T15:12:00Z"/>
          <w:rFonts w:ascii="Consolas" w:hAnsi="Consolas" w:cs="Consolas"/>
          <w:color w:val="000000"/>
          <w:sz w:val="19"/>
          <w:szCs w:val="19"/>
          <w:lang w:bidi="ar-SA"/>
        </w:rPr>
      </w:pPr>
    </w:p>
    <w:p w14:paraId="0F920C22" w14:textId="77777777" w:rsidR="00DD26F6" w:rsidRDefault="00DD26F6" w:rsidP="00DD26F6">
      <w:pPr>
        <w:autoSpaceDE w:val="0"/>
        <w:autoSpaceDN w:val="0"/>
        <w:adjustRightInd w:val="0"/>
        <w:spacing w:after="0" w:line="240" w:lineRule="auto"/>
        <w:rPr>
          <w:ins w:id="1919" w:author="Ta Huong" w:date="2020-07-01T15:12:00Z"/>
          <w:rFonts w:ascii="Consolas" w:hAnsi="Consolas" w:cs="Consolas"/>
          <w:color w:val="000000"/>
          <w:sz w:val="19"/>
          <w:szCs w:val="19"/>
          <w:lang w:bidi="ar-SA"/>
        </w:rPr>
      </w:pPr>
      <w:ins w:id="1920"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kiemTraHocSinh(</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maHS, </w:t>
        </w:r>
        <w:r>
          <w:rPr>
            <w:rFonts w:ascii="Consolas" w:hAnsi="Consolas" w:cs="Consolas"/>
            <w:color w:val="0000FF"/>
            <w:sz w:val="19"/>
            <w:szCs w:val="19"/>
            <w:lang w:bidi="ar-SA"/>
          </w:rPr>
          <w:t>out</w:t>
        </w:r>
        <w:r>
          <w:rPr>
            <w:rFonts w:ascii="Consolas" w:hAnsi="Consolas" w:cs="Consolas"/>
            <w:color w:val="000000"/>
            <w:sz w:val="19"/>
            <w:szCs w:val="19"/>
            <w:lang w:bidi="ar-SA"/>
          </w:rPr>
          <w:t xml:space="preserve"> </w:t>
        </w:r>
        <w:r>
          <w:rPr>
            <w:rFonts w:ascii="Consolas" w:hAnsi="Consolas" w:cs="Consolas"/>
            <w:color w:val="0000FF"/>
            <w:sz w:val="19"/>
            <w:szCs w:val="19"/>
            <w:lang w:bidi="ar-SA"/>
          </w:rPr>
          <w:t>int</w:t>
        </w:r>
        <w:r>
          <w:rPr>
            <w:rFonts w:ascii="Consolas" w:hAnsi="Consolas" w:cs="Consolas"/>
            <w:color w:val="000000"/>
            <w:sz w:val="19"/>
            <w:szCs w:val="19"/>
            <w:lang w:bidi="ar-SA"/>
          </w:rPr>
          <w:t xml:space="preserve"> n)</w:t>
        </w:r>
      </w:ins>
    </w:p>
    <w:p w14:paraId="70E830D1" w14:textId="77777777" w:rsidR="00DD26F6" w:rsidRDefault="00DD26F6" w:rsidP="00DD26F6">
      <w:pPr>
        <w:autoSpaceDE w:val="0"/>
        <w:autoSpaceDN w:val="0"/>
        <w:adjustRightInd w:val="0"/>
        <w:spacing w:after="0" w:line="240" w:lineRule="auto"/>
        <w:rPr>
          <w:ins w:id="1921" w:author="Ta Huong" w:date="2020-07-01T15:12:00Z"/>
          <w:rFonts w:ascii="Consolas" w:hAnsi="Consolas" w:cs="Consolas"/>
          <w:color w:val="000000"/>
          <w:sz w:val="19"/>
          <w:szCs w:val="19"/>
          <w:lang w:bidi="ar-SA"/>
        </w:rPr>
      </w:pPr>
      <w:ins w:id="1922" w:author="Ta Huong" w:date="2020-07-01T15:12:00Z">
        <w:r>
          <w:rPr>
            <w:rFonts w:ascii="Consolas" w:hAnsi="Consolas" w:cs="Consolas"/>
            <w:color w:val="000000"/>
            <w:sz w:val="19"/>
            <w:szCs w:val="19"/>
            <w:lang w:bidi="ar-SA"/>
          </w:rPr>
          <w:t xml:space="preserve">        {</w:t>
        </w:r>
      </w:ins>
    </w:p>
    <w:p w14:paraId="16A5B22C" w14:textId="77777777" w:rsidR="00DD26F6" w:rsidRDefault="00DD26F6" w:rsidP="00DD26F6">
      <w:pPr>
        <w:autoSpaceDE w:val="0"/>
        <w:autoSpaceDN w:val="0"/>
        <w:adjustRightInd w:val="0"/>
        <w:spacing w:after="0" w:line="240" w:lineRule="auto"/>
        <w:rPr>
          <w:ins w:id="1923" w:author="Ta Huong" w:date="2020-07-01T15:12:00Z"/>
          <w:rFonts w:ascii="Consolas" w:hAnsi="Consolas" w:cs="Consolas"/>
          <w:color w:val="000000"/>
          <w:sz w:val="19"/>
          <w:szCs w:val="19"/>
          <w:lang w:bidi="ar-SA"/>
        </w:rPr>
      </w:pPr>
      <w:ins w:id="1924"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try</w:t>
        </w:r>
      </w:ins>
    </w:p>
    <w:p w14:paraId="6DB0F95B" w14:textId="77777777" w:rsidR="00DD26F6" w:rsidRDefault="00DD26F6" w:rsidP="00DD26F6">
      <w:pPr>
        <w:autoSpaceDE w:val="0"/>
        <w:autoSpaceDN w:val="0"/>
        <w:adjustRightInd w:val="0"/>
        <w:spacing w:after="0" w:line="240" w:lineRule="auto"/>
        <w:rPr>
          <w:ins w:id="1925" w:author="Ta Huong" w:date="2020-07-01T15:12:00Z"/>
          <w:rFonts w:ascii="Consolas" w:hAnsi="Consolas" w:cs="Consolas"/>
          <w:color w:val="000000"/>
          <w:sz w:val="19"/>
          <w:szCs w:val="19"/>
          <w:lang w:bidi="ar-SA"/>
        </w:rPr>
      </w:pPr>
      <w:ins w:id="1926" w:author="Ta Huong" w:date="2020-07-01T15:12:00Z">
        <w:r>
          <w:rPr>
            <w:rFonts w:ascii="Consolas" w:hAnsi="Consolas" w:cs="Consolas"/>
            <w:color w:val="000000"/>
            <w:sz w:val="19"/>
            <w:szCs w:val="19"/>
            <w:lang w:bidi="ar-SA"/>
          </w:rPr>
          <w:t xml:space="preserve">            {</w:t>
        </w:r>
      </w:ins>
    </w:p>
    <w:p w14:paraId="395AFAD1" w14:textId="77777777" w:rsidR="00DD26F6" w:rsidRDefault="00DD26F6" w:rsidP="00DD26F6">
      <w:pPr>
        <w:autoSpaceDE w:val="0"/>
        <w:autoSpaceDN w:val="0"/>
        <w:adjustRightInd w:val="0"/>
        <w:spacing w:after="0" w:line="240" w:lineRule="auto"/>
        <w:rPr>
          <w:ins w:id="1927" w:author="Ta Huong" w:date="2020-07-01T15:12:00Z"/>
          <w:rFonts w:ascii="Consolas" w:hAnsi="Consolas" w:cs="Consolas"/>
          <w:color w:val="000000"/>
          <w:sz w:val="19"/>
          <w:szCs w:val="19"/>
          <w:lang w:bidi="ar-SA"/>
        </w:rPr>
      </w:pPr>
      <w:ins w:id="1928" w:author="Ta Huong" w:date="2020-07-01T15:12:00Z">
        <w:r>
          <w:rPr>
            <w:rFonts w:ascii="Consolas" w:hAnsi="Consolas" w:cs="Consolas"/>
            <w:color w:val="000000"/>
            <w:sz w:val="19"/>
            <w:szCs w:val="19"/>
            <w:lang w:bidi="ar-SA"/>
          </w:rPr>
          <w:lastRenderedPageBreak/>
          <w:t xml:space="preserve">                </w:t>
        </w:r>
        <w:r>
          <w:rPr>
            <w:rFonts w:ascii="Consolas" w:hAnsi="Consolas" w:cs="Consolas"/>
            <w:color w:val="0000FF"/>
            <w:sz w:val="19"/>
            <w:szCs w:val="19"/>
            <w:lang w:bidi="ar-SA"/>
          </w:rPr>
          <w:t>var</w:t>
        </w:r>
        <w:r>
          <w:rPr>
            <w:rFonts w:ascii="Consolas" w:hAnsi="Consolas" w:cs="Consolas"/>
            <w:color w:val="000000"/>
            <w:sz w:val="19"/>
            <w:szCs w:val="19"/>
            <w:lang w:bidi="ar-SA"/>
          </w:rPr>
          <w:t xml:space="preserve"> query = (</w:t>
        </w:r>
        <w:r>
          <w:rPr>
            <w:rFonts w:ascii="Consolas" w:hAnsi="Consolas" w:cs="Consolas"/>
            <w:color w:val="0000FF"/>
            <w:sz w:val="19"/>
            <w:szCs w:val="19"/>
            <w:lang w:bidi="ar-SA"/>
          </w:rPr>
          <w:t>from</w:t>
        </w:r>
        <w:r>
          <w:rPr>
            <w:rFonts w:ascii="Consolas" w:hAnsi="Consolas" w:cs="Consolas"/>
            <w:color w:val="000000"/>
            <w:sz w:val="19"/>
            <w:szCs w:val="19"/>
            <w:lang w:bidi="ar-SA"/>
          </w:rPr>
          <w:t xml:space="preserve"> hocSinh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quanLyTruongHoc.HocSinhs</w:t>
        </w:r>
      </w:ins>
    </w:p>
    <w:p w14:paraId="7254E6FC" w14:textId="77777777" w:rsidR="00DD26F6" w:rsidRDefault="00DD26F6" w:rsidP="00DD26F6">
      <w:pPr>
        <w:autoSpaceDE w:val="0"/>
        <w:autoSpaceDN w:val="0"/>
        <w:adjustRightInd w:val="0"/>
        <w:spacing w:after="0" w:line="240" w:lineRule="auto"/>
        <w:rPr>
          <w:ins w:id="1929" w:author="Ta Huong" w:date="2020-07-01T15:12:00Z"/>
          <w:rFonts w:ascii="Consolas" w:hAnsi="Consolas" w:cs="Consolas"/>
          <w:color w:val="000000"/>
          <w:sz w:val="19"/>
          <w:szCs w:val="19"/>
          <w:lang w:bidi="ar-SA"/>
        </w:rPr>
      </w:pPr>
      <w:ins w:id="1930"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where</w:t>
        </w:r>
        <w:r>
          <w:rPr>
            <w:rFonts w:ascii="Consolas" w:hAnsi="Consolas" w:cs="Consolas"/>
            <w:color w:val="000000"/>
            <w:sz w:val="19"/>
            <w:szCs w:val="19"/>
            <w:lang w:bidi="ar-SA"/>
          </w:rPr>
          <w:t xml:space="preserve"> hocSinh.MaHS == maHS</w:t>
        </w:r>
      </w:ins>
    </w:p>
    <w:p w14:paraId="3E2E4131" w14:textId="77777777" w:rsidR="00DD26F6" w:rsidRDefault="00DD26F6" w:rsidP="00DD26F6">
      <w:pPr>
        <w:autoSpaceDE w:val="0"/>
        <w:autoSpaceDN w:val="0"/>
        <w:adjustRightInd w:val="0"/>
        <w:spacing w:after="0" w:line="240" w:lineRule="auto"/>
        <w:rPr>
          <w:ins w:id="1931" w:author="Ta Huong" w:date="2020-07-01T15:12:00Z"/>
          <w:rFonts w:ascii="Consolas" w:hAnsi="Consolas" w:cs="Consolas"/>
          <w:color w:val="000000"/>
          <w:sz w:val="19"/>
          <w:szCs w:val="19"/>
          <w:lang w:bidi="ar-SA"/>
        </w:rPr>
      </w:pPr>
      <w:ins w:id="1932"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select</w:t>
        </w:r>
        <w:r>
          <w:rPr>
            <w:rFonts w:ascii="Consolas" w:hAnsi="Consolas" w:cs="Consolas"/>
            <w:color w:val="000000"/>
            <w:sz w:val="19"/>
            <w:szCs w:val="19"/>
            <w:lang w:bidi="ar-SA"/>
          </w:rPr>
          <w:t xml:space="preserve"> hocSinh</w:t>
        </w:r>
        <w:proofErr w:type="gramStart"/>
        <w:r>
          <w:rPr>
            <w:rFonts w:ascii="Consolas" w:hAnsi="Consolas" w:cs="Consolas"/>
            <w:color w:val="000000"/>
            <w:sz w:val="19"/>
            <w:szCs w:val="19"/>
            <w:lang w:bidi="ar-SA"/>
          </w:rPr>
          <w:t>).SingleOrDefault</w:t>
        </w:r>
        <w:proofErr w:type="gramEnd"/>
        <w:r>
          <w:rPr>
            <w:rFonts w:ascii="Consolas" w:hAnsi="Consolas" w:cs="Consolas"/>
            <w:color w:val="000000"/>
            <w:sz w:val="19"/>
            <w:szCs w:val="19"/>
            <w:lang w:bidi="ar-SA"/>
          </w:rPr>
          <w:t>();</w:t>
        </w:r>
      </w:ins>
    </w:p>
    <w:p w14:paraId="0F87C128" w14:textId="77777777" w:rsidR="00DD26F6" w:rsidRDefault="00DD26F6" w:rsidP="00DD26F6">
      <w:pPr>
        <w:autoSpaceDE w:val="0"/>
        <w:autoSpaceDN w:val="0"/>
        <w:adjustRightInd w:val="0"/>
        <w:spacing w:after="0" w:line="240" w:lineRule="auto"/>
        <w:rPr>
          <w:ins w:id="1933" w:author="Ta Huong" w:date="2020-07-01T15:12:00Z"/>
          <w:rFonts w:ascii="Consolas" w:hAnsi="Consolas" w:cs="Consolas"/>
          <w:color w:val="000000"/>
          <w:sz w:val="19"/>
          <w:szCs w:val="19"/>
          <w:lang w:bidi="ar-SA"/>
        </w:rPr>
      </w:pPr>
    </w:p>
    <w:p w14:paraId="6609D287" w14:textId="77777777" w:rsidR="00DD26F6" w:rsidRDefault="00DD26F6" w:rsidP="00DD26F6">
      <w:pPr>
        <w:autoSpaceDE w:val="0"/>
        <w:autoSpaceDN w:val="0"/>
        <w:adjustRightInd w:val="0"/>
        <w:spacing w:after="0" w:line="240" w:lineRule="auto"/>
        <w:rPr>
          <w:ins w:id="1934" w:author="Ta Huong" w:date="2020-07-01T15:12:00Z"/>
          <w:rFonts w:ascii="Consolas" w:hAnsi="Consolas" w:cs="Consolas"/>
          <w:color w:val="000000"/>
          <w:sz w:val="19"/>
          <w:szCs w:val="19"/>
          <w:lang w:bidi="ar-SA"/>
        </w:rPr>
      </w:pPr>
      <w:ins w:id="1935"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if</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query !</w:t>
        </w:r>
        <w:proofErr w:type="gramEnd"/>
        <w:r>
          <w:rPr>
            <w:rFonts w:ascii="Consolas" w:hAnsi="Consolas" w:cs="Consolas"/>
            <w:color w:val="000000"/>
            <w:sz w:val="19"/>
            <w:szCs w:val="19"/>
            <w:lang w:bidi="ar-SA"/>
          </w:rPr>
          <w:t xml:space="preserve">= </w:t>
        </w:r>
        <w:r>
          <w:rPr>
            <w:rFonts w:ascii="Consolas" w:hAnsi="Consolas" w:cs="Consolas"/>
            <w:color w:val="0000FF"/>
            <w:sz w:val="19"/>
            <w:szCs w:val="19"/>
            <w:lang w:bidi="ar-SA"/>
          </w:rPr>
          <w:t>null</w:t>
        </w:r>
        <w:r>
          <w:rPr>
            <w:rFonts w:ascii="Consolas" w:hAnsi="Consolas" w:cs="Consolas"/>
            <w:color w:val="000000"/>
            <w:sz w:val="19"/>
            <w:szCs w:val="19"/>
            <w:lang w:bidi="ar-SA"/>
          </w:rPr>
          <w:t>)</w:t>
        </w:r>
      </w:ins>
    </w:p>
    <w:p w14:paraId="21DE6B52" w14:textId="77777777" w:rsidR="00DD26F6" w:rsidRDefault="00DD26F6" w:rsidP="00DD26F6">
      <w:pPr>
        <w:autoSpaceDE w:val="0"/>
        <w:autoSpaceDN w:val="0"/>
        <w:adjustRightInd w:val="0"/>
        <w:spacing w:after="0" w:line="240" w:lineRule="auto"/>
        <w:rPr>
          <w:ins w:id="1936" w:author="Ta Huong" w:date="2020-07-01T15:12:00Z"/>
          <w:rFonts w:ascii="Consolas" w:hAnsi="Consolas" w:cs="Consolas"/>
          <w:color w:val="000000"/>
          <w:sz w:val="19"/>
          <w:szCs w:val="19"/>
          <w:lang w:bidi="ar-SA"/>
        </w:rPr>
      </w:pPr>
      <w:ins w:id="1937" w:author="Ta Huong" w:date="2020-07-01T15:12:00Z">
        <w:r>
          <w:rPr>
            <w:rFonts w:ascii="Consolas" w:hAnsi="Consolas" w:cs="Consolas"/>
            <w:color w:val="000000"/>
            <w:sz w:val="19"/>
            <w:szCs w:val="19"/>
            <w:lang w:bidi="ar-SA"/>
          </w:rPr>
          <w:t xml:space="preserve">                {</w:t>
        </w:r>
      </w:ins>
    </w:p>
    <w:p w14:paraId="6CC8004E" w14:textId="77777777" w:rsidR="00DD26F6" w:rsidRDefault="00DD26F6" w:rsidP="00DD26F6">
      <w:pPr>
        <w:autoSpaceDE w:val="0"/>
        <w:autoSpaceDN w:val="0"/>
        <w:adjustRightInd w:val="0"/>
        <w:spacing w:after="0" w:line="240" w:lineRule="auto"/>
        <w:rPr>
          <w:ins w:id="1938" w:author="Ta Huong" w:date="2020-07-01T15:12:00Z"/>
          <w:rFonts w:ascii="Consolas" w:hAnsi="Consolas" w:cs="Consolas"/>
          <w:color w:val="000000"/>
          <w:sz w:val="19"/>
          <w:szCs w:val="19"/>
          <w:lang w:bidi="ar-SA"/>
        </w:rPr>
      </w:pPr>
      <w:ins w:id="1939" w:author="Ta Huong" w:date="2020-07-01T15:12:00Z">
        <w:r>
          <w:rPr>
            <w:rFonts w:ascii="Consolas" w:hAnsi="Consolas" w:cs="Consolas"/>
            <w:color w:val="000000"/>
            <w:sz w:val="19"/>
            <w:szCs w:val="19"/>
            <w:lang w:bidi="ar-SA"/>
          </w:rPr>
          <w:t xml:space="preserve">                    n = 1;</w:t>
        </w:r>
      </w:ins>
    </w:p>
    <w:p w14:paraId="4FC0902B" w14:textId="77777777" w:rsidR="00DD26F6" w:rsidRDefault="00DD26F6" w:rsidP="00DD26F6">
      <w:pPr>
        <w:autoSpaceDE w:val="0"/>
        <w:autoSpaceDN w:val="0"/>
        <w:adjustRightInd w:val="0"/>
        <w:spacing w:after="0" w:line="240" w:lineRule="auto"/>
        <w:rPr>
          <w:ins w:id="1940" w:author="Ta Huong" w:date="2020-07-01T15:12:00Z"/>
          <w:rFonts w:ascii="Consolas" w:hAnsi="Consolas" w:cs="Consolas"/>
          <w:color w:val="000000"/>
          <w:sz w:val="19"/>
          <w:szCs w:val="19"/>
          <w:lang w:bidi="ar-SA"/>
        </w:rPr>
      </w:pPr>
      <w:ins w:id="1941" w:author="Ta Huong" w:date="2020-07-01T15:12:00Z">
        <w:r>
          <w:rPr>
            <w:rFonts w:ascii="Consolas" w:hAnsi="Consolas" w:cs="Consolas"/>
            <w:color w:val="000000"/>
            <w:sz w:val="19"/>
            <w:szCs w:val="19"/>
            <w:lang w:bidi="ar-SA"/>
          </w:rPr>
          <w:t xml:space="preserve">                }</w:t>
        </w:r>
      </w:ins>
    </w:p>
    <w:p w14:paraId="2967A7C0" w14:textId="77777777" w:rsidR="00DD26F6" w:rsidRDefault="00DD26F6" w:rsidP="00DD26F6">
      <w:pPr>
        <w:autoSpaceDE w:val="0"/>
        <w:autoSpaceDN w:val="0"/>
        <w:adjustRightInd w:val="0"/>
        <w:spacing w:after="0" w:line="240" w:lineRule="auto"/>
        <w:rPr>
          <w:ins w:id="1942" w:author="Ta Huong" w:date="2020-07-01T15:12:00Z"/>
          <w:rFonts w:ascii="Consolas" w:hAnsi="Consolas" w:cs="Consolas"/>
          <w:color w:val="000000"/>
          <w:sz w:val="19"/>
          <w:szCs w:val="19"/>
          <w:lang w:bidi="ar-SA"/>
        </w:rPr>
      </w:pPr>
      <w:ins w:id="1943"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else</w:t>
        </w:r>
      </w:ins>
    </w:p>
    <w:p w14:paraId="089B3A55" w14:textId="77777777" w:rsidR="00DD26F6" w:rsidRDefault="00DD26F6" w:rsidP="00DD26F6">
      <w:pPr>
        <w:autoSpaceDE w:val="0"/>
        <w:autoSpaceDN w:val="0"/>
        <w:adjustRightInd w:val="0"/>
        <w:spacing w:after="0" w:line="240" w:lineRule="auto"/>
        <w:rPr>
          <w:ins w:id="1944" w:author="Ta Huong" w:date="2020-07-01T15:12:00Z"/>
          <w:rFonts w:ascii="Consolas" w:hAnsi="Consolas" w:cs="Consolas"/>
          <w:color w:val="000000"/>
          <w:sz w:val="19"/>
          <w:szCs w:val="19"/>
          <w:lang w:bidi="ar-SA"/>
        </w:rPr>
      </w:pPr>
      <w:ins w:id="1945" w:author="Ta Huong" w:date="2020-07-01T15:12:00Z">
        <w:r>
          <w:rPr>
            <w:rFonts w:ascii="Consolas" w:hAnsi="Consolas" w:cs="Consolas"/>
            <w:color w:val="000000"/>
            <w:sz w:val="19"/>
            <w:szCs w:val="19"/>
            <w:lang w:bidi="ar-SA"/>
          </w:rPr>
          <w:t xml:space="preserve">                {</w:t>
        </w:r>
      </w:ins>
    </w:p>
    <w:p w14:paraId="46199097" w14:textId="77777777" w:rsidR="00DD26F6" w:rsidRDefault="00DD26F6" w:rsidP="00DD26F6">
      <w:pPr>
        <w:autoSpaceDE w:val="0"/>
        <w:autoSpaceDN w:val="0"/>
        <w:adjustRightInd w:val="0"/>
        <w:spacing w:after="0" w:line="240" w:lineRule="auto"/>
        <w:rPr>
          <w:ins w:id="1946" w:author="Ta Huong" w:date="2020-07-01T15:12:00Z"/>
          <w:rFonts w:ascii="Consolas" w:hAnsi="Consolas" w:cs="Consolas"/>
          <w:color w:val="000000"/>
          <w:sz w:val="19"/>
          <w:szCs w:val="19"/>
          <w:lang w:bidi="ar-SA"/>
        </w:rPr>
      </w:pPr>
      <w:ins w:id="1947" w:author="Ta Huong" w:date="2020-07-01T15:12:00Z">
        <w:r>
          <w:rPr>
            <w:rFonts w:ascii="Consolas" w:hAnsi="Consolas" w:cs="Consolas"/>
            <w:color w:val="000000"/>
            <w:sz w:val="19"/>
            <w:szCs w:val="19"/>
            <w:lang w:bidi="ar-SA"/>
          </w:rPr>
          <w:t xml:space="preserve">                    n = 0;</w:t>
        </w:r>
      </w:ins>
    </w:p>
    <w:p w14:paraId="5DCCD628" w14:textId="77777777" w:rsidR="00DD26F6" w:rsidRDefault="00DD26F6" w:rsidP="00DD26F6">
      <w:pPr>
        <w:autoSpaceDE w:val="0"/>
        <w:autoSpaceDN w:val="0"/>
        <w:adjustRightInd w:val="0"/>
        <w:spacing w:after="0" w:line="240" w:lineRule="auto"/>
        <w:rPr>
          <w:ins w:id="1948" w:author="Ta Huong" w:date="2020-07-01T15:12:00Z"/>
          <w:rFonts w:ascii="Consolas" w:hAnsi="Consolas" w:cs="Consolas"/>
          <w:color w:val="000000"/>
          <w:sz w:val="19"/>
          <w:szCs w:val="19"/>
          <w:lang w:bidi="ar-SA"/>
        </w:rPr>
      </w:pPr>
      <w:ins w:id="1949" w:author="Ta Huong" w:date="2020-07-01T15:12:00Z">
        <w:r>
          <w:rPr>
            <w:rFonts w:ascii="Consolas" w:hAnsi="Consolas" w:cs="Consolas"/>
            <w:color w:val="000000"/>
            <w:sz w:val="19"/>
            <w:szCs w:val="19"/>
            <w:lang w:bidi="ar-SA"/>
          </w:rPr>
          <w:t xml:space="preserve">                }</w:t>
        </w:r>
      </w:ins>
    </w:p>
    <w:p w14:paraId="1640AC8D" w14:textId="77777777" w:rsidR="00DD26F6" w:rsidRDefault="00DD26F6" w:rsidP="00DD26F6">
      <w:pPr>
        <w:autoSpaceDE w:val="0"/>
        <w:autoSpaceDN w:val="0"/>
        <w:adjustRightInd w:val="0"/>
        <w:spacing w:after="0" w:line="240" w:lineRule="auto"/>
        <w:rPr>
          <w:ins w:id="1950" w:author="Ta Huong" w:date="2020-07-01T15:12:00Z"/>
          <w:rFonts w:ascii="Consolas" w:hAnsi="Consolas" w:cs="Consolas"/>
          <w:color w:val="000000"/>
          <w:sz w:val="19"/>
          <w:szCs w:val="19"/>
          <w:lang w:bidi="ar-SA"/>
        </w:rPr>
      </w:pPr>
    </w:p>
    <w:p w14:paraId="4A2865E7" w14:textId="77777777" w:rsidR="00DD26F6" w:rsidRDefault="00DD26F6" w:rsidP="00DD26F6">
      <w:pPr>
        <w:autoSpaceDE w:val="0"/>
        <w:autoSpaceDN w:val="0"/>
        <w:adjustRightInd w:val="0"/>
        <w:spacing w:after="0" w:line="240" w:lineRule="auto"/>
        <w:rPr>
          <w:ins w:id="1951" w:author="Ta Huong" w:date="2020-07-01T15:12:00Z"/>
          <w:rFonts w:ascii="Consolas" w:hAnsi="Consolas" w:cs="Consolas"/>
          <w:color w:val="000000"/>
          <w:sz w:val="19"/>
          <w:szCs w:val="19"/>
          <w:lang w:bidi="ar-SA"/>
        </w:rPr>
      </w:pPr>
      <w:ins w:id="1952"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true</w:t>
        </w:r>
        <w:r>
          <w:rPr>
            <w:rFonts w:ascii="Consolas" w:hAnsi="Consolas" w:cs="Consolas"/>
            <w:color w:val="000000"/>
            <w:sz w:val="19"/>
            <w:szCs w:val="19"/>
            <w:lang w:bidi="ar-SA"/>
          </w:rPr>
          <w:t>;</w:t>
        </w:r>
      </w:ins>
    </w:p>
    <w:p w14:paraId="0ADA301B" w14:textId="77777777" w:rsidR="00DD26F6" w:rsidRDefault="00DD26F6" w:rsidP="00DD26F6">
      <w:pPr>
        <w:autoSpaceDE w:val="0"/>
        <w:autoSpaceDN w:val="0"/>
        <w:adjustRightInd w:val="0"/>
        <w:spacing w:after="0" w:line="240" w:lineRule="auto"/>
        <w:rPr>
          <w:ins w:id="1953" w:author="Ta Huong" w:date="2020-07-01T15:12:00Z"/>
          <w:rFonts w:ascii="Consolas" w:hAnsi="Consolas" w:cs="Consolas"/>
          <w:color w:val="000000"/>
          <w:sz w:val="19"/>
          <w:szCs w:val="19"/>
          <w:lang w:bidi="ar-SA"/>
        </w:rPr>
      </w:pPr>
      <w:ins w:id="1954" w:author="Ta Huong" w:date="2020-07-01T15:12:00Z">
        <w:r>
          <w:rPr>
            <w:rFonts w:ascii="Consolas" w:hAnsi="Consolas" w:cs="Consolas"/>
            <w:color w:val="000000"/>
            <w:sz w:val="19"/>
            <w:szCs w:val="19"/>
            <w:lang w:bidi="ar-SA"/>
          </w:rPr>
          <w:t xml:space="preserve">            }</w:t>
        </w:r>
      </w:ins>
    </w:p>
    <w:p w14:paraId="6F741F79" w14:textId="77777777" w:rsidR="00DD26F6" w:rsidRDefault="00DD26F6" w:rsidP="00DD26F6">
      <w:pPr>
        <w:autoSpaceDE w:val="0"/>
        <w:autoSpaceDN w:val="0"/>
        <w:adjustRightInd w:val="0"/>
        <w:spacing w:after="0" w:line="240" w:lineRule="auto"/>
        <w:rPr>
          <w:ins w:id="1955" w:author="Ta Huong" w:date="2020-07-01T15:12:00Z"/>
          <w:rFonts w:ascii="Consolas" w:hAnsi="Consolas" w:cs="Consolas"/>
          <w:color w:val="000000"/>
          <w:sz w:val="19"/>
          <w:szCs w:val="19"/>
          <w:lang w:bidi="ar-SA"/>
        </w:rPr>
      </w:pPr>
      <w:ins w:id="1956"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catch</w:t>
        </w:r>
      </w:ins>
    </w:p>
    <w:p w14:paraId="54E8507A" w14:textId="77777777" w:rsidR="00DD26F6" w:rsidRDefault="00DD26F6" w:rsidP="00DD26F6">
      <w:pPr>
        <w:autoSpaceDE w:val="0"/>
        <w:autoSpaceDN w:val="0"/>
        <w:adjustRightInd w:val="0"/>
        <w:spacing w:after="0" w:line="240" w:lineRule="auto"/>
        <w:rPr>
          <w:ins w:id="1957" w:author="Ta Huong" w:date="2020-07-01T15:12:00Z"/>
          <w:rFonts w:ascii="Consolas" w:hAnsi="Consolas" w:cs="Consolas"/>
          <w:color w:val="000000"/>
          <w:sz w:val="19"/>
          <w:szCs w:val="19"/>
          <w:lang w:bidi="ar-SA"/>
        </w:rPr>
      </w:pPr>
      <w:ins w:id="1958" w:author="Ta Huong" w:date="2020-07-01T15:12:00Z">
        <w:r>
          <w:rPr>
            <w:rFonts w:ascii="Consolas" w:hAnsi="Consolas" w:cs="Consolas"/>
            <w:color w:val="000000"/>
            <w:sz w:val="19"/>
            <w:szCs w:val="19"/>
            <w:lang w:bidi="ar-SA"/>
          </w:rPr>
          <w:t xml:space="preserve">            {</w:t>
        </w:r>
      </w:ins>
    </w:p>
    <w:p w14:paraId="6F644B55" w14:textId="77777777" w:rsidR="00DD26F6" w:rsidRDefault="00DD26F6" w:rsidP="00DD26F6">
      <w:pPr>
        <w:autoSpaceDE w:val="0"/>
        <w:autoSpaceDN w:val="0"/>
        <w:adjustRightInd w:val="0"/>
        <w:spacing w:after="0" w:line="240" w:lineRule="auto"/>
        <w:rPr>
          <w:ins w:id="1959" w:author="Ta Huong" w:date="2020-07-01T15:12:00Z"/>
          <w:rFonts w:ascii="Consolas" w:hAnsi="Consolas" w:cs="Consolas"/>
          <w:color w:val="000000"/>
          <w:sz w:val="19"/>
          <w:szCs w:val="19"/>
          <w:lang w:bidi="ar-SA"/>
        </w:rPr>
      </w:pPr>
      <w:ins w:id="1960" w:author="Ta Huong" w:date="2020-07-01T15:12:00Z">
        <w:r>
          <w:rPr>
            <w:rFonts w:ascii="Consolas" w:hAnsi="Consolas" w:cs="Consolas"/>
            <w:color w:val="000000"/>
            <w:sz w:val="19"/>
            <w:szCs w:val="19"/>
            <w:lang w:bidi="ar-SA"/>
          </w:rPr>
          <w:t xml:space="preserve">                n = 0;</w:t>
        </w:r>
      </w:ins>
    </w:p>
    <w:p w14:paraId="75AAF51C" w14:textId="77777777" w:rsidR="00DD26F6" w:rsidRDefault="00DD26F6" w:rsidP="00DD26F6">
      <w:pPr>
        <w:autoSpaceDE w:val="0"/>
        <w:autoSpaceDN w:val="0"/>
        <w:adjustRightInd w:val="0"/>
        <w:spacing w:after="0" w:line="240" w:lineRule="auto"/>
        <w:rPr>
          <w:ins w:id="1961" w:author="Ta Huong" w:date="2020-07-01T15:12:00Z"/>
          <w:rFonts w:ascii="Consolas" w:hAnsi="Consolas" w:cs="Consolas"/>
          <w:color w:val="000000"/>
          <w:sz w:val="19"/>
          <w:szCs w:val="19"/>
          <w:lang w:bidi="ar-SA"/>
        </w:rPr>
      </w:pPr>
      <w:ins w:id="1962"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false</w:t>
        </w:r>
        <w:r>
          <w:rPr>
            <w:rFonts w:ascii="Consolas" w:hAnsi="Consolas" w:cs="Consolas"/>
            <w:color w:val="000000"/>
            <w:sz w:val="19"/>
            <w:szCs w:val="19"/>
            <w:lang w:bidi="ar-SA"/>
          </w:rPr>
          <w:t>;</w:t>
        </w:r>
      </w:ins>
    </w:p>
    <w:p w14:paraId="3A8A2F7B" w14:textId="77777777" w:rsidR="00DD26F6" w:rsidRDefault="00DD26F6" w:rsidP="00DD26F6">
      <w:pPr>
        <w:autoSpaceDE w:val="0"/>
        <w:autoSpaceDN w:val="0"/>
        <w:adjustRightInd w:val="0"/>
        <w:spacing w:after="0" w:line="240" w:lineRule="auto"/>
        <w:rPr>
          <w:ins w:id="1963" w:author="Ta Huong" w:date="2020-07-01T15:12:00Z"/>
          <w:rFonts w:ascii="Consolas" w:hAnsi="Consolas" w:cs="Consolas"/>
          <w:color w:val="000000"/>
          <w:sz w:val="19"/>
          <w:szCs w:val="19"/>
          <w:lang w:bidi="ar-SA"/>
        </w:rPr>
      </w:pPr>
      <w:ins w:id="1964" w:author="Ta Huong" w:date="2020-07-01T15:12:00Z">
        <w:r>
          <w:rPr>
            <w:rFonts w:ascii="Consolas" w:hAnsi="Consolas" w:cs="Consolas"/>
            <w:color w:val="000000"/>
            <w:sz w:val="19"/>
            <w:szCs w:val="19"/>
            <w:lang w:bidi="ar-SA"/>
          </w:rPr>
          <w:t xml:space="preserve">            }</w:t>
        </w:r>
      </w:ins>
    </w:p>
    <w:p w14:paraId="624C4258" w14:textId="77777777" w:rsidR="00DD26F6" w:rsidRDefault="00DD26F6" w:rsidP="00DD26F6">
      <w:pPr>
        <w:autoSpaceDE w:val="0"/>
        <w:autoSpaceDN w:val="0"/>
        <w:adjustRightInd w:val="0"/>
        <w:spacing w:after="0" w:line="240" w:lineRule="auto"/>
        <w:rPr>
          <w:ins w:id="1965" w:author="Ta Huong" w:date="2020-07-01T15:12:00Z"/>
          <w:rFonts w:ascii="Consolas" w:hAnsi="Consolas" w:cs="Consolas"/>
          <w:color w:val="000000"/>
          <w:sz w:val="19"/>
          <w:szCs w:val="19"/>
          <w:lang w:bidi="ar-SA"/>
        </w:rPr>
      </w:pPr>
    </w:p>
    <w:p w14:paraId="229A20CF" w14:textId="77777777" w:rsidR="00DD26F6" w:rsidRDefault="00DD26F6" w:rsidP="00DD26F6">
      <w:pPr>
        <w:autoSpaceDE w:val="0"/>
        <w:autoSpaceDN w:val="0"/>
        <w:adjustRightInd w:val="0"/>
        <w:spacing w:after="0" w:line="240" w:lineRule="auto"/>
        <w:rPr>
          <w:ins w:id="1966" w:author="Ta Huong" w:date="2020-07-01T15:12:00Z"/>
          <w:rFonts w:ascii="Consolas" w:hAnsi="Consolas" w:cs="Consolas"/>
          <w:color w:val="000000"/>
          <w:sz w:val="19"/>
          <w:szCs w:val="19"/>
          <w:lang w:bidi="ar-SA"/>
        </w:rPr>
      </w:pPr>
      <w:ins w:id="1967"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canExecute;            </w:t>
        </w:r>
      </w:ins>
    </w:p>
    <w:p w14:paraId="0DE95BD3" w14:textId="77777777" w:rsidR="00DD26F6" w:rsidRDefault="00DD26F6" w:rsidP="00DD26F6">
      <w:pPr>
        <w:autoSpaceDE w:val="0"/>
        <w:autoSpaceDN w:val="0"/>
        <w:adjustRightInd w:val="0"/>
        <w:spacing w:after="0" w:line="240" w:lineRule="auto"/>
        <w:rPr>
          <w:ins w:id="1968" w:author="Ta Huong" w:date="2020-07-01T15:12:00Z"/>
          <w:rFonts w:ascii="Consolas" w:hAnsi="Consolas" w:cs="Consolas"/>
          <w:color w:val="000000"/>
          <w:sz w:val="19"/>
          <w:szCs w:val="19"/>
          <w:lang w:bidi="ar-SA"/>
        </w:rPr>
      </w:pPr>
      <w:ins w:id="1969" w:author="Ta Huong" w:date="2020-07-01T15:12:00Z">
        <w:r>
          <w:rPr>
            <w:rFonts w:ascii="Consolas" w:hAnsi="Consolas" w:cs="Consolas"/>
            <w:color w:val="000000"/>
            <w:sz w:val="19"/>
            <w:szCs w:val="19"/>
            <w:lang w:bidi="ar-SA"/>
          </w:rPr>
          <w:t xml:space="preserve">        }</w:t>
        </w:r>
      </w:ins>
    </w:p>
    <w:p w14:paraId="4C747116" w14:textId="77777777" w:rsidR="00DD26F6" w:rsidRDefault="00DD26F6" w:rsidP="00DD26F6">
      <w:pPr>
        <w:autoSpaceDE w:val="0"/>
        <w:autoSpaceDN w:val="0"/>
        <w:adjustRightInd w:val="0"/>
        <w:spacing w:after="0" w:line="240" w:lineRule="auto"/>
        <w:rPr>
          <w:ins w:id="1970" w:author="Ta Huong" w:date="2020-07-01T15:12:00Z"/>
          <w:rFonts w:ascii="Consolas" w:hAnsi="Consolas" w:cs="Consolas"/>
          <w:color w:val="000000"/>
          <w:sz w:val="19"/>
          <w:szCs w:val="19"/>
          <w:lang w:bidi="ar-SA"/>
        </w:rPr>
      </w:pPr>
    </w:p>
    <w:p w14:paraId="2A23451E" w14:textId="77777777" w:rsidR="00DD26F6" w:rsidRDefault="00DD26F6" w:rsidP="00DD26F6">
      <w:pPr>
        <w:autoSpaceDE w:val="0"/>
        <w:autoSpaceDN w:val="0"/>
        <w:adjustRightInd w:val="0"/>
        <w:spacing w:after="0" w:line="240" w:lineRule="auto"/>
        <w:rPr>
          <w:ins w:id="1971" w:author="Ta Huong" w:date="2020-07-01T15:12:00Z"/>
          <w:rFonts w:ascii="Consolas" w:hAnsi="Consolas" w:cs="Consolas"/>
          <w:color w:val="000000"/>
          <w:sz w:val="19"/>
          <w:szCs w:val="19"/>
          <w:lang w:bidi="ar-SA"/>
        </w:rPr>
      </w:pPr>
      <w:ins w:id="1972"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themHocSinhVaoDanhSachLop(</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maHS,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ten,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gioiTinh, DateTime ngaySinh,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diaChi,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lop)</w:t>
        </w:r>
      </w:ins>
    </w:p>
    <w:p w14:paraId="261F477F" w14:textId="77777777" w:rsidR="00DD26F6" w:rsidRDefault="00DD26F6" w:rsidP="00DD26F6">
      <w:pPr>
        <w:autoSpaceDE w:val="0"/>
        <w:autoSpaceDN w:val="0"/>
        <w:adjustRightInd w:val="0"/>
        <w:spacing w:after="0" w:line="240" w:lineRule="auto"/>
        <w:rPr>
          <w:ins w:id="1973" w:author="Ta Huong" w:date="2020-07-01T15:12:00Z"/>
          <w:rFonts w:ascii="Consolas" w:hAnsi="Consolas" w:cs="Consolas"/>
          <w:color w:val="000000"/>
          <w:sz w:val="19"/>
          <w:szCs w:val="19"/>
          <w:lang w:bidi="ar-SA"/>
        </w:rPr>
      </w:pPr>
      <w:ins w:id="1974" w:author="Ta Huong" w:date="2020-07-01T15:12:00Z">
        <w:r>
          <w:rPr>
            <w:rFonts w:ascii="Consolas" w:hAnsi="Consolas" w:cs="Consolas"/>
            <w:color w:val="000000"/>
            <w:sz w:val="19"/>
            <w:szCs w:val="19"/>
            <w:lang w:bidi="ar-SA"/>
          </w:rPr>
          <w:t xml:space="preserve">        {</w:t>
        </w:r>
      </w:ins>
    </w:p>
    <w:p w14:paraId="1906A470" w14:textId="77777777" w:rsidR="00DD26F6" w:rsidRDefault="00DD26F6" w:rsidP="00DD26F6">
      <w:pPr>
        <w:autoSpaceDE w:val="0"/>
        <w:autoSpaceDN w:val="0"/>
        <w:adjustRightInd w:val="0"/>
        <w:spacing w:after="0" w:line="240" w:lineRule="auto"/>
        <w:rPr>
          <w:ins w:id="1975" w:author="Ta Huong" w:date="2020-07-01T15:12:00Z"/>
          <w:rFonts w:ascii="Consolas" w:hAnsi="Consolas" w:cs="Consolas"/>
          <w:color w:val="000000"/>
          <w:sz w:val="19"/>
          <w:szCs w:val="19"/>
          <w:lang w:bidi="ar-SA"/>
        </w:rPr>
      </w:pPr>
      <w:ins w:id="1976"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try</w:t>
        </w:r>
      </w:ins>
    </w:p>
    <w:p w14:paraId="2EDF133D" w14:textId="77777777" w:rsidR="00DD26F6" w:rsidRDefault="00DD26F6" w:rsidP="00DD26F6">
      <w:pPr>
        <w:autoSpaceDE w:val="0"/>
        <w:autoSpaceDN w:val="0"/>
        <w:adjustRightInd w:val="0"/>
        <w:spacing w:after="0" w:line="240" w:lineRule="auto"/>
        <w:rPr>
          <w:ins w:id="1977" w:author="Ta Huong" w:date="2020-07-01T15:12:00Z"/>
          <w:rFonts w:ascii="Consolas" w:hAnsi="Consolas" w:cs="Consolas"/>
          <w:color w:val="000000"/>
          <w:sz w:val="19"/>
          <w:szCs w:val="19"/>
          <w:lang w:bidi="ar-SA"/>
        </w:rPr>
      </w:pPr>
      <w:ins w:id="1978" w:author="Ta Huong" w:date="2020-07-01T15:12:00Z">
        <w:r>
          <w:rPr>
            <w:rFonts w:ascii="Consolas" w:hAnsi="Consolas" w:cs="Consolas"/>
            <w:color w:val="000000"/>
            <w:sz w:val="19"/>
            <w:szCs w:val="19"/>
            <w:lang w:bidi="ar-SA"/>
          </w:rPr>
          <w:t xml:space="preserve">            {</w:t>
        </w:r>
      </w:ins>
    </w:p>
    <w:p w14:paraId="3EF1C7A1" w14:textId="77777777" w:rsidR="00DD26F6" w:rsidRDefault="00DD26F6" w:rsidP="00DD26F6">
      <w:pPr>
        <w:autoSpaceDE w:val="0"/>
        <w:autoSpaceDN w:val="0"/>
        <w:adjustRightInd w:val="0"/>
        <w:spacing w:after="0" w:line="240" w:lineRule="auto"/>
        <w:rPr>
          <w:ins w:id="1979" w:author="Ta Huong" w:date="2020-07-01T15:12:00Z"/>
          <w:rFonts w:ascii="Consolas" w:hAnsi="Consolas" w:cs="Consolas"/>
          <w:color w:val="000000"/>
          <w:sz w:val="19"/>
          <w:szCs w:val="19"/>
          <w:lang w:bidi="ar-SA"/>
        </w:rPr>
      </w:pPr>
      <w:ins w:id="1980" w:author="Ta Huong" w:date="2020-07-01T15:12:00Z">
        <w:r>
          <w:rPr>
            <w:rFonts w:ascii="Consolas" w:hAnsi="Consolas" w:cs="Consolas"/>
            <w:color w:val="000000"/>
            <w:sz w:val="19"/>
            <w:szCs w:val="19"/>
            <w:lang w:bidi="ar-SA"/>
          </w:rPr>
          <w:t xml:space="preserve">                HocSinh hocSinh =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HocSinh(</w:t>
        </w:r>
        <w:proofErr w:type="gramEnd"/>
        <w:r>
          <w:rPr>
            <w:rFonts w:ascii="Consolas" w:hAnsi="Consolas" w:cs="Consolas"/>
            <w:color w:val="000000"/>
            <w:sz w:val="19"/>
            <w:szCs w:val="19"/>
            <w:lang w:bidi="ar-SA"/>
          </w:rPr>
          <w:t>);</w:t>
        </w:r>
      </w:ins>
    </w:p>
    <w:p w14:paraId="5C84355E" w14:textId="77777777" w:rsidR="00DD26F6" w:rsidRDefault="00DD26F6" w:rsidP="00DD26F6">
      <w:pPr>
        <w:autoSpaceDE w:val="0"/>
        <w:autoSpaceDN w:val="0"/>
        <w:adjustRightInd w:val="0"/>
        <w:spacing w:after="0" w:line="240" w:lineRule="auto"/>
        <w:rPr>
          <w:ins w:id="1981" w:author="Ta Huong" w:date="2020-07-01T15:12:00Z"/>
          <w:rFonts w:ascii="Consolas" w:hAnsi="Consolas" w:cs="Consolas"/>
          <w:color w:val="000000"/>
          <w:sz w:val="19"/>
          <w:szCs w:val="19"/>
          <w:lang w:bidi="ar-SA"/>
        </w:rPr>
      </w:pPr>
    </w:p>
    <w:p w14:paraId="570034BC" w14:textId="77777777" w:rsidR="00DD26F6" w:rsidRDefault="00DD26F6" w:rsidP="00DD26F6">
      <w:pPr>
        <w:autoSpaceDE w:val="0"/>
        <w:autoSpaceDN w:val="0"/>
        <w:adjustRightInd w:val="0"/>
        <w:spacing w:after="0" w:line="240" w:lineRule="auto"/>
        <w:rPr>
          <w:ins w:id="1982" w:author="Ta Huong" w:date="2020-07-01T15:12:00Z"/>
          <w:rFonts w:ascii="Consolas" w:hAnsi="Consolas" w:cs="Consolas"/>
          <w:color w:val="000000"/>
          <w:sz w:val="19"/>
          <w:szCs w:val="19"/>
          <w:lang w:bidi="ar-SA"/>
        </w:rPr>
      </w:pPr>
      <w:ins w:id="1983" w:author="Ta Huong" w:date="2020-07-01T15:12:00Z">
        <w:r>
          <w:rPr>
            <w:rFonts w:ascii="Consolas" w:hAnsi="Consolas" w:cs="Consolas"/>
            <w:color w:val="000000"/>
            <w:sz w:val="19"/>
            <w:szCs w:val="19"/>
            <w:lang w:bidi="ar-SA"/>
          </w:rPr>
          <w:t xml:space="preserve">                hocSinh.MaHS = maHS;</w:t>
        </w:r>
      </w:ins>
    </w:p>
    <w:p w14:paraId="3DF3E51E" w14:textId="77777777" w:rsidR="00DD26F6" w:rsidRDefault="00DD26F6" w:rsidP="00DD26F6">
      <w:pPr>
        <w:autoSpaceDE w:val="0"/>
        <w:autoSpaceDN w:val="0"/>
        <w:adjustRightInd w:val="0"/>
        <w:spacing w:after="0" w:line="240" w:lineRule="auto"/>
        <w:rPr>
          <w:ins w:id="1984" w:author="Ta Huong" w:date="2020-07-01T15:12:00Z"/>
          <w:rFonts w:ascii="Consolas" w:hAnsi="Consolas" w:cs="Consolas"/>
          <w:color w:val="000000"/>
          <w:sz w:val="19"/>
          <w:szCs w:val="19"/>
          <w:lang w:bidi="ar-SA"/>
        </w:rPr>
      </w:pPr>
      <w:ins w:id="1985" w:author="Ta Huong" w:date="2020-07-01T15:12:00Z">
        <w:r>
          <w:rPr>
            <w:rFonts w:ascii="Consolas" w:hAnsi="Consolas" w:cs="Consolas"/>
            <w:color w:val="000000"/>
            <w:sz w:val="19"/>
            <w:szCs w:val="19"/>
            <w:lang w:bidi="ar-SA"/>
          </w:rPr>
          <w:t xml:space="preserve">                hocSinh.HoVaTen = ten;</w:t>
        </w:r>
      </w:ins>
    </w:p>
    <w:p w14:paraId="50A97B0D" w14:textId="77777777" w:rsidR="00DD26F6" w:rsidRDefault="00DD26F6" w:rsidP="00DD26F6">
      <w:pPr>
        <w:autoSpaceDE w:val="0"/>
        <w:autoSpaceDN w:val="0"/>
        <w:adjustRightInd w:val="0"/>
        <w:spacing w:after="0" w:line="240" w:lineRule="auto"/>
        <w:rPr>
          <w:ins w:id="1986" w:author="Ta Huong" w:date="2020-07-01T15:12:00Z"/>
          <w:rFonts w:ascii="Consolas" w:hAnsi="Consolas" w:cs="Consolas"/>
          <w:color w:val="000000"/>
          <w:sz w:val="19"/>
          <w:szCs w:val="19"/>
          <w:lang w:bidi="ar-SA"/>
        </w:rPr>
      </w:pPr>
      <w:ins w:id="1987" w:author="Ta Huong" w:date="2020-07-01T15:12:00Z">
        <w:r>
          <w:rPr>
            <w:rFonts w:ascii="Consolas" w:hAnsi="Consolas" w:cs="Consolas"/>
            <w:color w:val="000000"/>
            <w:sz w:val="19"/>
            <w:szCs w:val="19"/>
            <w:lang w:bidi="ar-SA"/>
          </w:rPr>
          <w:t xml:space="preserve">                hocSinh.GioiTinh = gioiTinh;</w:t>
        </w:r>
      </w:ins>
    </w:p>
    <w:p w14:paraId="10E282AF" w14:textId="77777777" w:rsidR="00DD26F6" w:rsidRDefault="00DD26F6" w:rsidP="00DD26F6">
      <w:pPr>
        <w:autoSpaceDE w:val="0"/>
        <w:autoSpaceDN w:val="0"/>
        <w:adjustRightInd w:val="0"/>
        <w:spacing w:after="0" w:line="240" w:lineRule="auto"/>
        <w:rPr>
          <w:ins w:id="1988" w:author="Ta Huong" w:date="2020-07-01T15:12:00Z"/>
          <w:rFonts w:ascii="Consolas" w:hAnsi="Consolas" w:cs="Consolas"/>
          <w:color w:val="000000"/>
          <w:sz w:val="19"/>
          <w:szCs w:val="19"/>
          <w:lang w:bidi="ar-SA"/>
        </w:rPr>
      </w:pPr>
      <w:ins w:id="1989" w:author="Ta Huong" w:date="2020-07-01T15:12:00Z">
        <w:r>
          <w:rPr>
            <w:rFonts w:ascii="Consolas" w:hAnsi="Consolas" w:cs="Consolas"/>
            <w:color w:val="000000"/>
            <w:sz w:val="19"/>
            <w:szCs w:val="19"/>
            <w:lang w:bidi="ar-SA"/>
          </w:rPr>
          <w:t xml:space="preserve">                hocSinh.NgaySinh = ngaySinh;</w:t>
        </w:r>
      </w:ins>
    </w:p>
    <w:p w14:paraId="5CBC28B2" w14:textId="77777777" w:rsidR="00DD26F6" w:rsidRDefault="00DD26F6" w:rsidP="00DD26F6">
      <w:pPr>
        <w:autoSpaceDE w:val="0"/>
        <w:autoSpaceDN w:val="0"/>
        <w:adjustRightInd w:val="0"/>
        <w:spacing w:after="0" w:line="240" w:lineRule="auto"/>
        <w:rPr>
          <w:ins w:id="1990" w:author="Ta Huong" w:date="2020-07-01T15:12:00Z"/>
          <w:rFonts w:ascii="Consolas" w:hAnsi="Consolas" w:cs="Consolas"/>
          <w:color w:val="000000"/>
          <w:sz w:val="19"/>
          <w:szCs w:val="19"/>
          <w:lang w:bidi="ar-SA"/>
        </w:rPr>
      </w:pPr>
      <w:ins w:id="1991" w:author="Ta Huong" w:date="2020-07-01T15:12:00Z">
        <w:r>
          <w:rPr>
            <w:rFonts w:ascii="Consolas" w:hAnsi="Consolas" w:cs="Consolas"/>
            <w:color w:val="000000"/>
            <w:sz w:val="19"/>
            <w:szCs w:val="19"/>
            <w:lang w:bidi="ar-SA"/>
          </w:rPr>
          <w:t xml:space="preserve">                hocSinh.DiaChi = diaChi;</w:t>
        </w:r>
      </w:ins>
    </w:p>
    <w:p w14:paraId="39722C8D" w14:textId="77777777" w:rsidR="00DD26F6" w:rsidRDefault="00DD26F6" w:rsidP="00DD26F6">
      <w:pPr>
        <w:autoSpaceDE w:val="0"/>
        <w:autoSpaceDN w:val="0"/>
        <w:adjustRightInd w:val="0"/>
        <w:spacing w:after="0" w:line="240" w:lineRule="auto"/>
        <w:rPr>
          <w:ins w:id="1992" w:author="Ta Huong" w:date="2020-07-01T15:12:00Z"/>
          <w:rFonts w:ascii="Consolas" w:hAnsi="Consolas" w:cs="Consolas"/>
          <w:color w:val="000000"/>
          <w:sz w:val="19"/>
          <w:szCs w:val="19"/>
          <w:lang w:bidi="ar-SA"/>
        </w:rPr>
      </w:pPr>
    </w:p>
    <w:p w14:paraId="6C23E8AC" w14:textId="77777777" w:rsidR="00DD26F6" w:rsidRDefault="00DD26F6" w:rsidP="00DD26F6">
      <w:pPr>
        <w:autoSpaceDE w:val="0"/>
        <w:autoSpaceDN w:val="0"/>
        <w:adjustRightInd w:val="0"/>
        <w:spacing w:after="0" w:line="240" w:lineRule="auto"/>
        <w:rPr>
          <w:ins w:id="1993" w:author="Ta Huong" w:date="2020-07-01T15:12:00Z"/>
          <w:rFonts w:ascii="Consolas" w:hAnsi="Consolas" w:cs="Consolas"/>
          <w:color w:val="000000"/>
          <w:sz w:val="19"/>
          <w:szCs w:val="19"/>
          <w:lang w:bidi="ar-SA"/>
        </w:rPr>
      </w:pPr>
      <w:ins w:id="1994"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quanLyTruongHoc.HocSinhs.InsertOnSubmit</w:t>
        </w:r>
        <w:proofErr w:type="gramEnd"/>
        <w:r>
          <w:rPr>
            <w:rFonts w:ascii="Consolas" w:hAnsi="Consolas" w:cs="Consolas"/>
            <w:color w:val="000000"/>
            <w:sz w:val="19"/>
            <w:szCs w:val="19"/>
            <w:lang w:bidi="ar-SA"/>
          </w:rPr>
          <w:t>(hocSinh);</w:t>
        </w:r>
      </w:ins>
    </w:p>
    <w:p w14:paraId="38A20B51" w14:textId="77777777" w:rsidR="00DD26F6" w:rsidRDefault="00DD26F6" w:rsidP="00DD26F6">
      <w:pPr>
        <w:autoSpaceDE w:val="0"/>
        <w:autoSpaceDN w:val="0"/>
        <w:adjustRightInd w:val="0"/>
        <w:spacing w:after="0" w:line="240" w:lineRule="auto"/>
        <w:rPr>
          <w:ins w:id="1995" w:author="Ta Huong" w:date="2020-07-01T15:12:00Z"/>
          <w:rFonts w:ascii="Consolas" w:hAnsi="Consolas" w:cs="Consolas"/>
          <w:color w:val="000000"/>
          <w:sz w:val="19"/>
          <w:szCs w:val="19"/>
          <w:lang w:bidi="ar-SA"/>
        </w:rPr>
      </w:pPr>
      <w:ins w:id="1996"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quanLyTruongHoc.HocSinhs.Context.SubmitChanges</w:t>
        </w:r>
        <w:proofErr w:type="gramEnd"/>
        <w:r>
          <w:rPr>
            <w:rFonts w:ascii="Consolas" w:hAnsi="Consolas" w:cs="Consolas"/>
            <w:color w:val="000000"/>
            <w:sz w:val="19"/>
            <w:szCs w:val="19"/>
            <w:lang w:bidi="ar-SA"/>
          </w:rPr>
          <w:t>();</w:t>
        </w:r>
      </w:ins>
    </w:p>
    <w:p w14:paraId="3B98ED94" w14:textId="77777777" w:rsidR="00DD26F6" w:rsidRDefault="00DD26F6" w:rsidP="00DD26F6">
      <w:pPr>
        <w:autoSpaceDE w:val="0"/>
        <w:autoSpaceDN w:val="0"/>
        <w:adjustRightInd w:val="0"/>
        <w:spacing w:after="0" w:line="240" w:lineRule="auto"/>
        <w:rPr>
          <w:ins w:id="1997" w:author="Ta Huong" w:date="2020-07-01T15:12:00Z"/>
          <w:rFonts w:ascii="Consolas" w:hAnsi="Consolas" w:cs="Consolas"/>
          <w:color w:val="000000"/>
          <w:sz w:val="19"/>
          <w:szCs w:val="19"/>
          <w:lang w:bidi="ar-SA"/>
        </w:rPr>
      </w:pPr>
    </w:p>
    <w:p w14:paraId="74DF27B8" w14:textId="77777777" w:rsidR="00DD26F6" w:rsidRDefault="00DD26F6" w:rsidP="00DD26F6">
      <w:pPr>
        <w:autoSpaceDE w:val="0"/>
        <w:autoSpaceDN w:val="0"/>
        <w:adjustRightInd w:val="0"/>
        <w:spacing w:after="0" w:line="240" w:lineRule="auto"/>
        <w:rPr>
          <w:ins w:id="1998" w:author="Ta Huong" w:date="2020-07-01T15:12:00Z"/>
          <w:rFonts w:ascii="Consolas" w:hAnsi="Consolas" w:cs="Consolas"/>
          <w:color w:val="000000"/>
          <w:sz w:val="19"/>
          <w:szCs w:val="19"/>
          <w:lang w:bidi="ar-SA"/>
        </w:rPr>
      </w:pPr>
      <w:ins w:id="1999" w:author="Ta Huong" w:date="2020-07-01T15:12:00Z">
        <w:r>
          <w:rPr>
            <w:rFonts w:ascii="Consolas" w:hAnsi="Consolas" w:cs="Consolas"/>
            <w:color w:val="000000"/>
            <w:sz w:val="19"/>
            <w:szCs w:val="19"/>
            <w:lang w:bidi="ar-SA"/>
          </w:rPr>
          <w:t xml:space="preserve">                Hoc hoc =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Hoc(</w:t>
        </w:r>
        <w:proofErr w:type="gramEnd"/>
        <w:r>
          <w:rPr>
            <w:rFonts w:ascii="Consolas" w:hAnsi="Consolas" w:cs="Consolas"/>
            <w:color w:val="000000"/>
            <w:sz w:val="19"/>
            <w:szCs w:val="19"/>
            <w:lang w:bidi="ar-SA"/>
          </w:rPr>
          <w:t>);</w:t>
        </w:r>
      </w:ins>
    </w:p>
    <w:p w14:paraId="3003BFB2" w14:textId="77777777" w:rsidR="00DD26F6" w:rsidRDefault="00DD26F6" w:rsidP="00DD26F6">
      <w:pPr>
        <w:autoSpaceDE w:val="0"/>
        <w:autoSpaceDN w:val="0"/>
        <w:adjustRightInd w:val="0"/>
        <w:spacing w:after="0" w:line="240" w:lineRule="auto"/>
        <w:rPr>
          <w:ins w:id="2000" w:author="Ta Huong" w:date="2020-07-01T15:12:00Z"/>
          <w:rFonts w:ascii="Consolas" w:hAnsi="Consolas" w:cs="Consolas"/>
          <w:color w:val="000000"/>
          <w:sz w:val="19"/>
          <w:szCs w:val="19"/>
          <w:lang w:bidi="ar-SA"/>
        </w:rPr>
      </w:pPr>
    </w:p>
    <w:p w14:paraId="1ADDE143" w14:textId="77777777" w:rsidR="00DD26F6" w:rsidRDefault="00DD26F6" w:rsidP="00DD26F6">
      <w:pPr>
        <w:autoSpaceDE w:val="0"/>
        <w:autoSpaceDN w:val="0"/>
        <w:adjustRightInd w:val="0"/>
        <w:spacing w:after="0" w:line="240" w:lineRule="auto"/>
        <w:rPr>
          <w:ins w:id="2001" w:author="Ta Huong" w:date="2020-07-01T15:12:00Z"/>
          <w:rFonts w:ascii="Consolas" w:hAnsi="Consolas" w:cs="Consolas"/>
          <w:color w:val="000000"/>
          <w:sz w:val="19"/>
          <w:szCs w:val="19"/>
          <w:lang w:bidi="ar-SA"/>
        </w:rPr>
      </w:pPr>
      <w:ins w:id="2002"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hoc.MaHS</w:t>
        </w:r>
        <w:proofErr w:type="gramEnd"/>
        <w:r>
          <w:rPr>
            <w:rFonts w:ascii="Consolas" w:hAnsi="Consolas" w:cs="Consolas"/>
            <w:color w:val="000000"/>
            <w:sz w:val="19"/>
            <w:szCs w:val="19"/>
            <w:lang w:bidi="ar-SA"/>
          </w:rPr>
          <w:t xml:space="preserve"> = maHS;</w:t>
        </w:r>
      </w:ins>
    </w:p>
    <w:p w14:paraId="4D1799C3" w14:textId="77777777" w:rsidR="00DD26F6" w:rsidRDefault="00DD26F6" w:rsidP="00DD26F6">
      <w:pPr>
        <w:autoSpaceDE w:val="0"/>
        <w:autoSpaceDN w:val="0"/>
        <w:adjustRightInd w:val="0"/>
        <w:spacing w:after="0" w:line="240" w:lineRule="auto"/>
        <w:rPr>
          <w:ins w:id="2003" w:author="Ta Huong" w:date="2020-07-01T15:12:00Z"/>
          <w:rFonts w:ascii="Consolas" w:hAnsi="Consolas" w:cs="Consolas"/>
          <w:color w:val="000000"/>
          <w:sz w:val="19"/>
          <w:szCs w:val="19"/>
          <w:lang w:bidi="ar-SA"/>
        </w:rPr>
      </w:pPr>
      <w:ins w:id="2004"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hoc.Lop</w:t>
        </w:r>
        <w:proofErr w:type="gramEnd"/>
        <w:r>
          <w:rPr>
            <w:rFonts w:ascii="Consolas" w:hAnsi="Consolas" w:cs="Consolas"/>
            <w:color w:val="000000"/>
            <w:sz w:val="19"/>
            <w:szCs w:val="19"/>
            <w:lang w:bidi="ar-SA"/>
          </w:rPr>
          <w:t xml:space="preserve"> = lop;</w:t>
        </w:r>
      </w:ins>
    </w:p>
    <w:p w14:paraId="1D72A030" w14:textId="77777777" w:rsidR="00DD26F6" w:rsidRDefault="00DD26F6" w:rsidP="00DD26F6">
      <w:pPr>
        <w:autoSpaceDE w:val="0"/>
        <w:autoSpaceDN w:val="0"/>
        <w:adjustRightInd w:val="0"/>
        <w:spacing w:after="0" w:line="240" w:lineRule="auto"/>
        <w:rPr>
          <w:ins w:id="2005" w:author="Ta Huong" w:date="2020-07-01T15:12:00Z"/>
          <w:rFonts w:ascii="Consolas" w:hAnsi="Consolas" w:cs="Consolas"/>
          <w:color w:val="000000"/>
          <w:sz w:val="19"/>
          <w:szCs w:val="19"/>
          <w:lang w:bidi="ar-SA"/>
        </w:rPr>
      </w:pPr>
    </w:p>
    <w:p w14:paraId="51781CD1" w14:textId="77777777" w:rsidR="00DD26F6" w:rsidRDefault="00DD26F6" w:rsidP="00DD26F6">
      <w:pPr>
        <w:autoSpaceDE w:val="0"/>
        <w:autoSpaceDN w:val="0"/>
        <w:adjustRightInd w:val="0"/>
        <w:spacing w:after="0" w:line="240" w:lineRule="auto"/>
        <w:rPr>
          <w:ins w:id="2006" w:author="Ta Huong" w:date="2020-07-01T15:12:00Z"/>
          <w:rFonts w:ascii="Consolas" w:hAnsi="Consolas" w:cs="Consolas"/>
          <w:color w:val="000000"/>
          <w:sz w:val="19"/>
          <w:szCs w:val="19"/>
          <w:lang w:bidi="ar-SA"/>
        </w:rPr>
      </w:pPr>
      <w:ins w:id="2007"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quanLyTruongHoc.Hocs.InsertOnSubmit</w:t>
        </w:r>
        <w:proofErr w:type="gramEnd"/>
        <w:r>
          <w:rPr>
            <w:rFonts w:ascii="Consolas" w:hAnsi="Consolas" w:cs="Consolas"/>
            <w:color w:val="000000"/>
            <w:sz w:val="19"/>
            <w:szCs w:val="19"/>
            <w:lang w:bidi="ar-SA"/>
          </w:rPr>
          <w:t>(hoc);</w:t>
        </w:r>
      </w:ins>
    </w:p>
    <w:p w14:paraId="07F64D6E" w14:textId="77777777" w:rsidR="00DD26F6" w:rsidRDefault="00DD26F6" w:rsidP="00DD26F6">
      <w:pPr>
        <w:autoSpaceDE w:val="0"/>
        <w:autoSpaceDN w:val="0"/>
        <w:adjustRightInd w:val="0"/>
        <w:spacing w:after="0" w:line="240" w:lineRule="auto"/>
        <w:rPr>
          <w:ins w:id="2008" w:author="Ta Huong" w:date="2020-07-01T15:12:00Z"/>
          <w:rFonts w:ascii="Consolas" w:hAnsi="Consolas" w:cs="Consolas"/>
          <w:color w:val="000000"/>
          <w:sz w:val="19"/>
          <w:szCs w:val="19"/>
          <w:lang w:bidi="ar-SA"/>
        </w:rPr>
      </w:pPr>
      <w:ins w:id="2009"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quanLyTruongHoc.Hocs.Context.SubmitChanges</w:t>
        </w:r>
        <w:proofErr w:type="gramEnd"/>
        <w:r>
          <w:rPr>
            <w:rFonts w:ascii="Consolas" w:hAnsi="Consolas" w:cs="Consolas"/>
            <w:color w:val="000000"/>
            <w:sz w:val="19"/>
            <w:szCs w:val="19"/>
            <w:lang w:bidi="ar-SA"/>
          </w:rPr>
          <w:t>();</w:t>
        </w:r>
      </w:ins>
    </w:p>
    <w:p w14:paraId="0F051DBA" w14:textId="77777777" w:rsidR="00DD26F6" w:rsidRDefault="00DD26F6" w:rsidP="00DD26F6">
      <w:pPr>
        <w:autoSpaceDE w:val="0"/>
        <w:autoSpaceDN w:val="0"/>
        <w:adjustRightInd w:val="0"/>
        <w:spacing w:after="0" w:line="240" w:lineRule="auto"/>
        <w:rPr>
          <w:ins w:id="2010" w:author="Ta Huong" w:date="2020-07-01T15:12:00Z"/>
          <w:rFonts w:ascii="Consolas" w:hAnsi="Consolas" w:cs="Consolas"/>
          <w:color w:val="000000"/>
          <w:sz w:val="19"/>
          <w:szCs w:val="19"/>
          <w:lang w:bidi="ar-SA"/>
        </w:rPr>
      </w:pPr>
    </w:p>
    <w:p w14:paraId="525214DA" w14:textId="77777777" w:rsidR="00DD26F6" w:rsidRDefault="00DD26F6" w:rsidP="00DD26F6">
      <w:pPr>
        <w:autoSpaceDE w:val="0"/>
        <w:autoSpaceDN w:val="0"/>
        <w:adjustRightInd w:val="0"/>
        <w:spacing w:after="0" w:line="240" w:lineRule="auto"/>
        <w:rPr>
          <w:ins w:id="2011" w:author="Ta Huong" w:date="2020-07-01T15:12:00Z"/>
          <w:rFonts w:ascii="Consolas" w:hAnsi="Consolas" w:cs="Consolas"/>
          <w:color w:val="000000"/>
          <w:sz w:val="19"/>
          <w:szCs w:val="19"/>
          <w:lang w:bidi="ar-SA"/>
        </w:rPr>
      </w:pPr>
      <w:ins w:id="2012"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true</w:t>
        </w:r>
        <w:r>
          <w:rPr>
            <w:rFonts w:ascii="Consolas" w:hAnsi="Consolas" w:cs="Consolas"/>
            <w:color w:val="000000"/>
            <w:sz w:val="19"/>
            <w:szCs w:val="19"/>
            <w:lang w:bidi="ar-SA"/>
          </w:rPr>
          <w:t>;</w:t>
        </w:r>
      </w:ins>
    </w:p>
    <w:p w14:paraId="31F6D673" w14:textId="77777777" w:rsidR="00DD26F6" w:rsidRDefault="00DD26F6" w:rsidP="00DD26F6">
      <w:pPr>
        <w:autoSpaceDE w:val="0"/>
        <w:autoSpaceDN w:val="0"/>
        <w:adjustRightInd w:val="0"/>
        <w:spacing w:after="0" w:line="240" w:lineRule="auto"/>
        <w:rPr>
          <w:ins w:id="2013" w:author="Ta Huong" w:date="2020-07-01T15:12:00Z"/>
          <w:rFonts w:ascii="Consolas" w:hAnsi="Consolas" w:cs="Consolas"/>
          <w:color w:val="000000"/>
          <w:sz w:val="19"/>
          <w:szCs w:val="19"/>
          <w:lang w:bidi="ar-SA"/>
        </w:rPr>
      </w:pPr>
      <w:ins w:id="2014" w:author="Ta Huong" w:date="2020-07-01T15:12:00Z">
        <w:r>
          <w:rPr>
            <w:rFonts w:ascii="Consolas" w:hAnsi="Consolas" w:cs="Consolas"/>
            <w:color w:val="000000"/>
            <w:sz w:val="19"/>
            <w:szCs w:val="19"/>
            <w:lang w:bidi="ar-SA"/>
          </w:rPr>
          <w:t xml:space="preserve">            }</w:t>
        </w:r>
      </w:ins>
    </w:p>
    <w:p w14:paraId="658DB8CA" w14:textId="77777777" w:rsidR="00DD26F6" w:rsidRDefault="00DD26F6" w:rsidP="00DD26F6">
      <w:pPr>
        <w:autoSpaceDE w:val="0"/>
        <w:autoSpaceDN w:val="0"/>
        <w:adjustRightInd w:val="0"/>
        <w:spacing w:after="0" w:line="240" w:lineRule="auto"/>
        <w:rPr>
          <w:ins w:id="2015" w:author="Ta Huong" w:date="2020-07-01T15:12:00Z"/>
          <w:rFonts w:ascii="Consolas" w:hAnsi="Consolas" w:cs="Consolas"/>
          <w:color w:val="000000"/>
          <w:sz w:val="19"/>
          <w:szCs w:val="19"/>
          <w:lang w:bidi="ar-SA"/>
        </w:rPr>
      </w:pPr>
      <w:ins w:id="2016"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catch</w:t>
        </w:r>
      </w:ins>
    </w:p>
    <w:p w14:paraId="08F7145F" w14:textId="77777777" w:rsidR="00DD26F6" w:rsidRDefault="00DD26F6" w:rsidP="00DD26F6">
      <w:pPr>
        <w:autoSpaceDE w:val="0"/>
        <w:autoSpaceDN w:val="0"/>
        <w:adjustRightInd w:val="0"/>
        <w:spacing w:after="0" w:line="240" w:lineRule="auto"/>
        <w:rPr>
          <w:ins w:id="2017" w:author="Ta Huong" w:date="2020-07-01T15:12:00Z"/>
          <w:rFonts w:ascii="Consolas" w:hAnsi="Consolas" w:cs="Consolas"/>
          <w:color w:val="000000"/>
          <w:sz w:val="19"/>
          <w:szCs w:val="19"/>
          <w:lang w:bidi="ar-SA"/>
        </w:rPr>
      </w:pPr>
      <w:ins w:id="2018" w:author="Ta Huong" w:date="2020-07-01T15:12:00Z">
        <w:r>
          <w:rPr>
            <w:rFonts w:ascii="Consolas" w:hAnsi="Consolas" w:cs="Consolas"/>
            <w:color w:val="000000"/>
            <w:sz w:val="19"/>
            <w:szCs w:val="19"/>
            <w:lang w:bidi="ar-SA"/>
          </w:rPr>
          <w:t xml:space="preserve">            {</w:t>
        </w:r>
      </w:ins>
    </w:p>
    <w:p w14:paraId="09D54513" w14:textId="77777777" w:rsidR="00DD26F6" w:rsidRDefault="00DD26F6" w:rsidP="00DD26F6">
      <w:pPr>
        <w:autoSpaceDE w:val="0"/>
        <w:autoSpaceDN w:val="0"/>
        <w:adjustRightInd w:val="0"/>
        <w:spacing w:after="0" w:line="240" w:lineRule="auto"/>
        <w:rPr>
          <w:ins w:id="2019" w:author="Ta Huong" w:date="2020-07-01T15:12:00Z"/>
          <w:rFonts w:ascii="Consolas" w:hAnsi="Consolas" w:cs="Consolas"/>
          <w:color w:val="000000"/>
          <w:sz w:val="19"/>
          <w:szCs w:val="19"/>
          <w:lang w:bidi="ar-SA"/>
        </w:rPr>
      </w:pPr>
      <w:ins w:id="2020"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false</w:t>
        </w:r>
        <w:r>
          <w:rPr>
            <w:rFonts w:ascii="Consolas" w:hAnsi="Consolas" w:cs="Consolas"/>
            <w:color w:val="000000"/>
            <w:sz w:val="19"/>
            <w:szCs w:val="19"/>
            <w:lang w:bidi="ar-SA"/>
          </w:rPr>
          <w:t>;</w:t>
        </w:r>
      </w:ins>
    </w:p>
    <w:p w14:paraId="55C7A518" w14:textId="77777777" w:rsidR="00DD26F6" w:rsidRDefault="00DD26F6" w:rsidP="00DD26F6">
      <w:pPr>
        <w:autoSpaceDE w:val="0"/>
        <w:autoSpaceDN w:val="0"/>
        <w:adjustRightInd w:val="0"/>
        <w:spacing w:after="0" w:line="240" w:lineRule="auto"/>
        <w:rPr>
          <w:ins w:id="2021" w:author="Ta Huong" w:date="2020-07-01T15:12:00Z"/>
          <w:rFonts w:ascii="Consolas" w:hAnsi="Consolas" w:cs="Consolas"/>
          <w:color w:val="000000"/>
          <w:sz w:val="19"/>
          <w:szCs w:val="19"/>
          <w:lang w:bidi="ar-SA"/>
        </w:rPr>
      </w:pPr>
      <w:ins w:id="2022" w:author="Ta Huong" w:date="2020-07-01T15:12:00Z">
        <w:r>
          <w:rPr>
            <w:rFonts w:ascii="Consolas" w:hAnsi="Consolas" w:cs="Consolas"/>
            <w:color w:val="000000"/>
            <w:sz w:val="19"/>
            <w:szCs w:val="19"/>
            <w:lang w:bidi="ar-SA"/>
          </w:rPr>
          <w:t xml:space="preserve">            }</w:t>
        </w:r>
      </w:ins>
    </w:p>
    <w:p w14:paraId="67157696" w14:textId="77777777" w:rsidR="00DD26F6" w:rsidRDefault="00DD26F6" w:rsidP="00DD26F6">
      <w:pPr>
        <w:autoSpaceDE w:val="0"/>
        <w:autoSpaceDN w:val="0"/>
        <w:adjustRightInd w:val="0"/>
        <w:spacing w:after="0" w:line="240" w:lineRule="auto"/>
        <w:rPr>
          <w:ins w:id="2023" w:author="Ta Huong" w:date="2020-07-01T15:12:00Z"/>
          <w:rFonts w:ascii="Consolas" w:hAnsi="Consolas" w:cs="Consolas"/>
          <w:color w:val="000000"/>
          <w:sz w:val="19"/>
          <w:szCs w:val="19"/>
          <w:lang w:bidi="ar-SA"/>
        </w:rPr>
      </w:pPr>
    </w:p>
    <w:p w14:paraId="3D7355C6" w14:textId="77777777" w:rsidR="00DD26F6" w:rsidRDefault="00DD26F6" w:rsidP="00DD26F6">
      <w:pPr>
        <w:autoSpaceDE w:val="0"/>
        <w:autoSpaceDN w:val="0"/>
        <w:adjustRightInd w:val="0"/>
        <w:spacing w:after="0" w:line="240" w:lineRule="auto"/>
        <w:rPr>
          <w:ins w:id="2024" w:author="Ta Huong" w:date="2020-07-01T15:12:00Z"/>
          <w:rFonts w:ascii="Consolas" w:hAnsi="Consolas" w:cs="Consolas"/>
          <w:color w:val="000000"/>
          <w:sz w:val="19"/>
          <w:szCs w:val="19"/>
          <w:lang w:bidi="ar-SA"/>
        </w:rPr>
      </w:pPr>
      <w:ins w:id="2025"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canExecute;            </w:t>
        </w:r>
      </w:ins>
    </w:p>
    <w:p w14:paraId="0CAE5B62" w14:textId="77777777" w:rsidR="00DD26F6" w:rsidRDefault="00DD26F6" w:rsidP="00DD26F6">
      <w:pPr>
        <w:autoSpaceDE w:val="0"/>
        <w:autoSpaceDN w:val="0"/>
        <w:adjustRightInd w:val="0"/>
        <w:spacing w:after="0" w:line="240" w:lineRule="auto"/>
        <w:rPr>
          <w:ins w:id="2026" w:author="Ta Huong" w:date="2020-07-01T15:12:00Z"/>
          <w:rFonts w:ascii="Consolas" w:hAnsi="Consolas" w:cs="Consolas"/>
          <w:color w:val="000000"/>
          <w:sz w:val="19"/>
          <w:szCs w:val="19"/>
          <w:lang w:bidi="ar-SA"/>
        </w:rPr>
      </w:pPr>
      <w:ins w:id="2027" w:author="Ta Huong" w:date="2020-07-01T15:12:00Z">
        <w:r>
          <w:rPr>
            <w:rFonts w:ascii="Consolas" w:hAnsi="Consolas" w:cs="Consolas"/>
            <w:color w:val="000000"/>
            <w:sz w:val="19"/>
            <w:szCs w:val="19"/>
            <w:lang w:bidi="ar-SA"/>
          </w:rPr>
          <w:t xml:space="preserve">        }</w:t>
        </w:r>
      </w:ins>
    </w:p>
    <w:p w14:paraId="17F478E6" w14:textId="77777777" w:rsidR="00DD26F6" w:rsidRDefault="00DD26F6" w:rsidP="00DD26F6">
      <w:pPr>
        <w:autoSpaceDE w:val="0"/>
        <w:autoSpaceDN w:val="0"/>
        <w:adjustRightInd w:val="0"/>
        <w:spacing w:after="0" w:line="240" w:lineRule="auto"/>
        <w:rPr>
          <w:ins w:id="2028" w:author="Ta Huong" w:date="2020-07-01T15:12:00Z"/>
          <w:rFonts w:ascii="Consolas" w:hAnsi="Consolas" w:cs="Consolas"/>
          <w:color w:val="000000"/>
          <w:sz w:val="19"/>
          <w:szCs w:val="19"/>
          <w:lang w:bidi="ar-SA"/>
        </w:rPr>
      </w:pPr>
    </w:p>
    <w:p w14:paraId="18CECF2C" w14:textId="77777777" w:rsidR="00DD26F6" w:rsidRDefault="00DD26F6" w:rsidP="00DD26F6">
      <w:pPr>
        <w:autoSpaceDE w:val="0"/>
        <w:autoSpaceDN w:val="0"/>
        <w:adjustRightInd w:val="0"/>
        <w:spacing w:after="0" w:line="240" w:lineRule="auto"/>
        <w:rPr>
          <w:ins w:id="2029" w:author="Ta Huong" w:date="2020-07-01T15:12:00Z"/>
          <w:rFonts w:ascii="Consolas" w:hAnsi="Consolas" w:cs="Consolas"/>
          <w:color w:val="000000"/>
          <w:sz w:val="19"/>
          <w:szCs w:val="19"/>
          <w:lang w:bidi="ar-SA"/>
        </w:rPr>
      </w:pPr>
      <w:ins w:id="2030" w:author="Ta Huong" w:date="2020-07-01T15:12:00Z">
        <w:r>
          <w:rPr>
            <w:rFonts w:ascii="Consolas" w:hAnsi="Consolas" w:cs="Consolas"/>
            <w:color w:val="000000"/>
            <w:sz w:val="19"/>
            <w:szCs w:val="19"/>
            <w:lang w:bidi="ar-SA"/>
          </w:rPr>
          <w:lastRenderedPageBreak/>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themHocSinhVaoKetQuaHocTap(</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maHS,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maGV)</w:t>
        </w:r>
      </w:ins>
    </w:p>
    <w:p w14:paraId="50EE86A0" w14:textId="77777777" w:rsidR="00DD26F6" w:rsidRDefault="00DD26F6" w:rsidP="00DD26F6">
      <w:pPr>
        <w:autoSpaceDE w:val="0"/>
        <w:autoSpaceDN w:val="0"/>
        <w:adjustRightInd w:val="0"/>
        <w:spacing w:after="0" w:line="240" w:lineRule="auto"/>
        <w:rPr>
          <w:ins w:id="2031" w:author="Ta Huong" w:date="2020-07-01T15:12:00Z"/>
          <w:rFonts w:ascii="Consolas" w:hAnsi="Consolas" w:cs="Consolas"/>
          <w:color w:val="000000"/>
          <w:sz w:val="19"/>
          <w:szCs w:val="19"/>
          <w:lang w:bidi="ar-SA"/>
        </w:rPr>
      </w:pPr>
      <w:ins w:id="2032" w:author="Ta Huong" w:date="2020-07-01T15:12:00Z">
        <w:r>
          <w:rPr>
            <w:rFonts w:ascii="Consolas" w:hAnsi="Consolas" w:cs="Consolas"/>
            <w:color w:val="000000"/>
            <w:sz w:val="19"/>
            <w:szCs w:val="19"/>
            <w:lang w:bidi="ar-SA"/>
          </w:rPr>
          <w:t xml:space="preserve">        {</w:t>
        </w:r>
      </w:ins>
    </w:p>
    <w:p w14:paraId="69AF9871" w14:textId="77777777" w:rsidR="00DD26F6" w:rsidRDefault="00DD26F6" w:rsidP="00DD26F6">
      <w:pPr>
        <w:autoSpaceDE w:val="0"/>
        <w:autoSpaceDN w:val="0"/>
        <w:adjustRightInd w:val="0"/>
        <w:spacing w:after="0" w:line="240" w:lineRule="auto"/>
        <w:rPr>
          <w:ins w:id="2033" w:author="Ta Huong" w:date="2020-07-01T15:12:00Z"/>
          <w:rFonts w:ascii="Consolas" w:hAnsi="Consolas" w:cs="Consolas"/>
          <w:color w:val="000000"/>
          <w:sz w:val="19"/>
          <w:szCs w:val="19"/>
          <w:lang w:bidi="ar-SA"/>
        </w:rPr>
      </w:pPr>
      <w:ins w:id="2034"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try</w:t>
        </w:r>
      </w:ins>
    </w:p>
    <w:p w14:paraId="10780B9C" w14:textId="77777777" w:rsidR="00DD26F6" w:rsidRDefault="00DD26F6" w:rsidP="00DD26F6">
      <w:pPr>
        <w:autoSpaceDE w:val="0"/>
        <w:autoSpaceDN w:val="0"/>
        <w:adjustRightInd w:val="0"/>
        <w:spacing w:after="0" w:line="240" w:lineRule="auto"/>
        <w:rPr>
          <w:ins w:id="2035" w:author="Ta Huong" w:date="2020-07-01T15:12:00Z"/>
          <w:rFonts w:ascii="Consolas" w:hAnsi="Consolas" w:cs="Consolas"/>
          <w:color w:val="000000"/>
          <w:sz w:val="19"/>
          <w:szCs w:val="19"/>
          <w:lang w:bidi="ar-SA"/>
        </w:rPr>
      </w:pPr>
      <w:ins w:id="2036" w:author="Ta Huong" w:date="2020-07-01T15:12:00Z">
        <w:r>
          <w:rPr>
            <w:rFonts w:ascii="Consolas" w:hAnsi="Consolas" w:cs="Consolas"/>
            <w:color w:val="000000"/>
            <w:sz w:val="19"/>
            <w:szCs w:val="19"/>
            <w:lang w:bidi="ar-SA"/>
          </w:rPr>
          <w:t xml:space="preserve">            {</w:t>
        </w:r>
      </w:ins>
    </w:p>
    <w:p w14:paraId="68620A01" w14:textId="77777777" w:rsidR="00DD26F6" w:rsidRDefault="00DD26F6" w:rsidP="00DD26F6">
      <w:pPr>
        <w:autoSpaceDE w:val="0"/>
        <w:autoSpaceDN w:val="0"/>
        <w:adjustRightInd w:val="0"/>
        <w:spacing w:after="0" w:line="240" w:lineRule="auto"/>
        <w:rPr>
          <w:ins w:id="2037" w:author="Ta Huong" w:date="2020-07-01T15:12:00Z"/>
          <w:rFonts w:ascii="Consolas" w:hAnsi="Consolas" w:cs="Consolas"/>
          <w:color w:val="000000"/>
          <w:sz w:val="19"/>
          <w:szCs w:val="19"/>
          <w:lang w:bidi="ar-SA"/>
        </w:rPr>
      </w:pPr>
      <w:ins w:id="2038" w:author="Ta Huong" w:date="2020-07-01T15:12:00Z">
        <w:r>
          <w:rPr>
            <w:rFonts w:ascii="Consolas" w:hAnsi="Consolas" w:cs="Consolas"/>
            <w:color w:val="000000"/>
            <w:sz w:val="19"/>
            <w:szCs w:val="19"/>
            <w:lang w:bidi="ar-SA"/>
          </w:rPr>
          <w:t xml:space="preserve">                KQHocTap ketQua =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KQHocTap(</w:t>
        </w:r>
        <w:proofErr w:type="gramEnd"/>
        <w:r>
          <w:rPr>
            <w:rFonts w:ascii="Consolas" w:hAnsi="Consolas" w:cs="Consolas"/>
            <w:color w:val="000000"/>
            <w:sz w:val="19"/>
            <w:szCs w:val="19"/>
            <w:lang w:bidi="ar-SA"/>
          </w:rPr>
          <w:t>);</w:t>
        </w:r>
      </w:ins>
    </w:p>
    <w:p w14:paraId="1426BA42" w14:textId="77777777" w:rsidR="00DD26F6" w:rsidRDefault="00DD26F6" w:rsidP="00DD26F6">
      <w:pPr>
        <w:autoSpaceDE w:val="0"/>
        <w:autoSpaceDN w:val="0"/>
        <w:adjustRightInd w:val="0"/>
        <w:spacing w:after="0" w:line="240" w:lineRule="auto"/>
        <w:rPr>
          <w:ins w:id="2039" w:author="Ta Huong" w:date="2020-07-01T15:12:00Z"/>
          <w:rFonts w:ascii="Consolas" w:hAnsi="Consolas" w:cs="Consolas"/>
          <w:color w:val="000000"/>
          <w:sz w:val="19"/>
          <w:szCs w:val="19"/>
          <w:lang w:bidi="ar-SA"/>
        </w:rPr>
      </w:pPr>
    </w:p>
    <w:p w14:paraId="2CC42D0D" w14:textId="77777777" w:rsidR="00DD26F6" w:rsidRDefault="00DD26F6" w:rsidP="00DD26F6">
      <w:pPr>
        <w:autoSpaceDE w:val="0"/>
        <w:autoSpaceDN w:val="0"/>
        <w:adjustRightInd w:val="0"/>
        <w:spacing w:after="0" w:line="240" w:lineRule="auto"/>
        <w:rPr>
          <w:ins w:id="2040" w:author="Ta Huong" w:date="2020-07-01T15:12:00Z"/>
          <w:rFonts w:ascii="Consolas" w:hAnsi="Consolas" w:cs="Consolas"/>
          <w:color w:val="000000"/>
          <w:sz w:val="19"/>
          <w:szCs w:val="19"/>
          <w:lang w:bidi="ar-SA"/>
        </w:rPr>
      </w:pPr>
      <w:ins w:id="2041" w:author="Ta Huong" w:date="2020-07-01T15:12:00Z">
        <w:r>
          <w:rPr>
            <w:rFonts w:ascii="Consolas" w:hAnsi="Consolas" w:cs="Consolas"/>
            <w:color w:val="000000"/>
            <w:sz w:val="19"/>
            <w:szCs w:val="19"/>
            <w:lang w:bidi="ar-SA"/>
          </w:rPr>
          <w:t xml:space="preserve">                ketQua.MaHS = maHS;</w:t>
        </w:r>
      </w:ins>
    </w:p>
    <w:p w14:paraId="7D01129A" w14:textId="77777777" w:rsidR="00DD26F6" w:rsidRDefault="00DD26F6" w:rsidP="00DD26F6">
      <w:pPr>
        <w:autoSpaceDE w:val="0"/>
        <w:autoSpaceDN w:val="0"/>
        <w:adjustRightInd w:val="0"/>
        <w:spacing w:after="0" w:line="240" w:lineRule="auto"/>
        <w:rPr>
          <w:ins w:id="2042" w:author="Ta Huong" w:date="2020-07-01T15:12:00Z"/>
          <w:rFonts w:ascii="Consolas" w:hAnsi="Consolas" w:cs="Consolas"/>
          <w:color w:val="000000"/>
          <w:sz w:val="19"/>
          <w:szCs w:val="19"/>
          <w:lang w:bidi="ar-SA"/>
        </w:rPr>
      </w:pPr>
      <w:ins w:id="2043" w:author="Ta Huong" w:date="2020-07-01T15:12:00Z">
        <w:r>
          <w:rPr>
            <w:rFonts w:ascii="Consolas" w:hAnsi="Consolas" w:cs="Consolas"/>
            <w:color w:val="000000"/>
            <w:sz w:val="19"/>
            <w:szCs w:val="19"/>
            <w:lang w:bidi="ar-SA"/>
          </w:rPr>
          <w:t xml:space="preserve">                ketQua.MaGV = maGV;</w:t>
        </w:r>
      </w:ins>
    </w:p>
    <w:p w14:paraId="2D3397B5" w14:textId="77777777" w:rsidR="00DD26F6" w:rsidRDefault="00DD26F6" w:rsidP="00DD26F6">
      <w:pPr>
        <w:autoSpaceDE w:val="0"/>
        <w:autoSpaceDN w:val="0"/>
        <w:adjustRightInd w:val="0"/>
        <w:spacing w:after="0" w:line="240" w:lineRule="auto"/>
        <w:rPr>
          <w:ins w:id="2044" w:author="Ta Huong" w:date="2020-07-01T15:12:00Z"/>
          <w:rFonts w:ascii="Consolas" w:hAnsi="Consolas" w:cs="Consolas"/>
          <w:color w:val="000000"/>
          <w:sz w:val="19"/>
          <w:szCs w:val="19"/>
          <w:lang w:bidi="ar-SA"/>
        </w:rPr>
      </w:pPr>
      <w:ins w:id="2045" w:author="Ta Huong" w:date="2020-07-01T15:12:00Z">
        <w:r>
          <w:rPr>
            <w:rFonts w:ascii="Consolas" w:hAnsi="Consolas" w:cs="Consolas"/>
            <w:color w:val="000000"/>
            <w:sz w:val="19"/>
            <w:szCs w:val="19"/>
            <w:lang w:bidi="ar-SA"/>
          </w:rPr>
          <w:t xml:space="preserve">                ketQua.KT15P = -1;</w:t>
        </w:r>
      </w:ins>
    </w:p>
    <w:p w14:paraId="2F4FB4AD" w14:textId="77777777" w:rsidR="00DD26F6" w:rsidRDefault="00DD26F6" w:rsidP="00DD26F6">
      <w:pPr>
        <w:autoSpaceDE w:val="0"/>
        <w:autoSpaceDN w:val="0"/>
        <w:adjustRightInd w:val="0"/>
        <w:spacing w:after="0" w:line="240" w:lineRule="auto"/>
        <w:rPr>
          <w:ins w:id="2046" w:author="Ta Huong" w:date="2020-07-01T15:12:00Z"/>
          <w:rFonts w:ascii="Consolas" w:hAnsi="Consolas" w:cs="Consolas"/>
          <w:color w:val="000000"/>
          <w:sz w:val="19"/>
          <w:szCs w:val="19"/>
          <w:lang w:bidi="ar-SA"/>
        </w:rPr>
      </w:pPr>
      <w:ins w:id="2047" w:author="Ta Huong" w:date="2020-07-01T15:12:00Z">
        <w:r>
          <w:rPr>
            <w:rFonts w:ascii="Consolas" w:hAnsi="Consolas" w:cs="Consolas"/>
            <w:color w:val="000000"/>
            <w:sz w:val="19"/>
            <w:szCs w:val="19"/>
            <w:lang w:bidi="ar-SA"/>
          </w:rPr>
          <w:t xml:space="preserve">                ketQua.KT1T = -1;</w:t>
        </w:r>
      </w:ins>
    </w:p>
    <w:p w14:paraId="1FD313FC" w14:textId="77777777" w:rsidR="00DD26F6" w:rsidRDefault="00DD26F6" w:rsidP="00DD26F6">
      <w:pPr>
        <w:autoSpaceDE w:val="0"/>
        <w:autoSpaceDN w:val="0"/>
        <w:adjustRightInd w:val="0"/>
        <w:spacing w:after="0" w:line="240" w:lineRule="auto"/>
        <w:rPr>
          <w:ins w:id="2048" w:author="Ta Huong" w:date="2020-07-01T15:12:00Z"/>
          <w:rFonts w:ascii="Consolas" w:hAnsi="Consolas" w:cs="Consolas"/>
          <w:color w:val="000000"/>
          <w:sz w:val="19"/>
          <w:szCs w:val="19"/>
          <w:lang w:bidi="ar-SA"/>
        </w:rPr>
      </w:pPr>
      <w:ins w:id="2049" w:author="Ta Huong" w:date="2020-07-01T15:12:00Z">
        <w:r>
          <w:rPr>
            <w:rFonts w:ascii="Consolas" w:hAnsi="Consolas" w:cs="Consolas"/>
            <w:color w:val="000000"/>
            <w:sz w:val="19"/>
            <w:szCs w:val="19"/>
            <w:lang w:bidi="ar-SA"/>
          </w:rPr>
          <w:t xml:space="preserve">                ketQua.DiemThi = -1;</w:t>
        </w:r>
      </w:ins>
    </w:p>
    <w:p w14:paraId="7FB27ACB" w14:textId="77777777" w:rsidR="00DD26F6" w:rsidRDefault="00DD26F6" w:rsidP="00DD26F6">
      <w:pPr>
        <w:autoSpaceDE w:val="0"/>
        <w:autoSpaceDN w:val="0"/>
        <w:adjustRightInd w:val="0"/>
        <w:spacing w:after="0" w:line="240" w:lineRule="auto"/>
        <w:rPr>
          <w:ins w:id="2050" w:author="Ta Huong" w:date="2020-07-01T15:12:00Z"/>
          <w:rFonts w:ascii="Consolas" w:hAnsi="Consolas" w:cs="Consolas"/>
          <w:color w:val="000000"/>
          <w:sz w:val="19"/>
          <w:szCs w:val="19"/>
          <w:lang w:bidi="ar-SA"/>
        </w:rPr>
      </w:pPr>
      <w:ins w:id="2051" w:author="Ta Huong" w:date="2020-07-01T15:12:00Z">
        <w:r>
          <w:rPr>
            <w:rFonts w:ascii="Consolas" w:hAnsi="Consolas" w:cs="Consolas"/>
            <w:color w:val="000000"/>
            <w:sz w:val="19"/>
            <w:szCs w:val="19"/>
            <w:lang w:bidi="ar-SA"/>
          </w:rPr>
          <w:t xml:space="preserve">                ketQua.DiemTB = -1;</w:t>
        </w:r>
      </w:ins>
    </w:p>
    <w:p w14:paraId="7D1DAC30" w14:textId="77777777" w:rsidR="00DD26F6" w:rsidRDefault="00DD26F6" w:rsidP="00DD26F6">
      <w:pPr>
        <w:autoSpaceDE w:val="0"/>
        <w:autoSpaceDN w:val="0"/>
        <w:adjustRightInd w:val="0"/>
        <w:spacing w:after="0" w:line="240" w:lineRule="auto"/>
        <w:rPr>
          <w:ins w:id="2052" w:author="Ta Huong" w:date="2020-07-01T15:12:00Z"/>
          <w:rFonts w:ascii="Consolas" w:hAnsi="Consolas" w:cs="Consolas"/>
          <w:color w:val="000000"/>
          <w:sz w:val="19"/>
          <w:szCs w:val="19"/>
          <w:lang w:bidi="ar-SA"/>
        </w:rPr>
      </w:pPr>
    </w:p>
    <w:p w14:paraId="7663A3BF" w14:textId="77777777" w:rsidR="00DD26F6" w:rsidRDefault="00DD26F6" w:rsidP="00DD26F6">
      <w:pPr>
        <w:autoSpaceDE w:val="0"/>
        <w:autoSpaceDN w:val="0"/>
        <w:adjustRightInd w:val="0"/>
        <w:spacing w:after="0" w:line="240" w:lineRule="auto"/>
        <w:rPr>
          <w:ins w:id="2053" w:author="Ta Huong" w:date="2020-07-01T15:12:00Z"/>
          <w:rFonts w:ascii="Consolas" w:hAnsi="Consolas" w:cs="Consolas"/>
          <w:color w:val="000000"/>
          <w:sz w:val="19"/>
          <w:szCs w:val="19"/>
          <w:lang w:bidi="ar-SA"/>
        </w:rPr>
      </w:pPr>
      <w:ins w:id="2054"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quanLyTruongHoc.KQHocTaps.InsertOnSubmit</w:t>
        </w:r>
        <w:proofErr w:type="gramEnd"/>
        <w:r>
          <w:rPr>
            <w:rFonts w:ascii="Consolas" w:hAnsi="Consolas" w:cs="Consolas"/>
            <w:color w:val="000000"/>
            <w:sz w:val="19"/>
            <w:szCs w:val="19"/>
            <w:lang w:bidi="ar-SA"/>
          </w:rPr>
          <w:t>(ketQua);</w:t>
        </w:r>
      </w:ins>
    </w:p>
    <w:p w14:paraId="678DCF65" w14:textId="77777777" w:rsidR="00DD26F6" w:rsidRDefault="00DD26F6" w:rsidP="00DD26F6">
      <w:pPr>
        <w:autoSpaceDE w:val="0"/>
        <w:autoSpaceDN w:val="0"/>
        <w:adjustRightInd w:val="0"/>
        <w:spacing w:after="0" w:line="240" w:lineRule="auto"/>
        <w:rPr>
          <w:ins w:id="2055" w:author="Ta Huong" w:date="2020-07-01T15:12:00Z"/>
          <w:rFonts w:ascii="Consolas" w:hAnsi="Consolas" w:cs="Consolas"/>
          <w:color w:val="000000"/>
          <w:sz w:val="19"/>
          <w:szCs w:val="19"/>
          <w:lang w:bidi="ar-SA"/>
        </w:rPr>
      </w:pPr>
      <w:ins w:id="2056"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quanLyTruongHoc.KQHocTaps.Context.SubmitChanges</w:t>
        </w:r>
        <w:proofErr w:type="gramEnd"/>
        <w:r>
          <w:rPr>
            <w:rFonts w:ascii="Consolas" w:hAnsi="Consolas" w:cs="Consolas"/>
            <w:color w:val="000000"/>
            <w:sz w:val="19"/>
            <w:szCs w:val="19"/>
            <w:lang w:bidi="ar-SA"/>
          </w:rPr>
          <w:t>();</w:t>
        </w:r>
      </w:ins>
    </w:p>
    <w:p w14:paraId="465A3D04" w14:textId="77777777" w:rsidR="00DD26F6" w:rsidRDefault="00DD26F6" w:rsidP="00DD26F6">
      <w:pPr>
        <w:autoSpaceDE w:val="0"/>
        <w:autoSpaceDN w:val="0"/>
        <w:adjustRightInd w:val="0"/>
        <w:spacing w:after="0" w:line="240" w:lineRule="auto"/>
        <w:rPr>
          <w:ins w:id="2057" w:author="Ta Huong" w:date="2020-07-01T15:12:00Z"/>
          <w:rFonts w:ascii="Consolas" w:hAnsi="Consolas" w:cs="Consolas"/>
          <w:color w:val="000000"/>
          <w:sz w:val="19"/>
          <w:szCs w:val="19"/>
          <w:lang w:bidi="ar-SA"/>
        </w:rPr>
      </w:pPr>
    </w:p>
    <w:p w14:paraId="0EE3AECE" w14:textId="77777777" w:rsidR="00DD26F6" w:rsidRDefault="00DD26F6" w:rsidP="00DD26F6">
      <w:pPr>
        <w:autoSpaceDE w:val="0"/>
        <w:autoSpaceDN w:val="0"/>
        <w:adjustRightInd w:val="0"/>
        <w:spacing w:after="0" w:line="240" w:lineRule="auto"/>
        <w:rPr>
          <w:ins w:id="2058" w:author="Ta Huong" w:date="2020-07-01T15:12:00Z"/>
          <w:rFonts w:ascii="Consolas" w:hAnsi="Consolas" w:cs="Consolas"/>
          <w:color w:val="000000"/>
          <w:sz w:val="19"/>
          <w:szCs w:val="19"/>
          <w:lang w:bidi="ar-SA"/>
        </w:rPr>
      </w:pPr>
      <w:ins w:id="2059"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true</w:t>
        </w:r>
        <w:r>
          <w:rPr>
            <w:rFonts w:ascii="Consolas" w:hAnsi="Consolas" w:cs="Consolas"/>
            <w:color w:val="000000"/>
            <w:sz w:val="19"/>
            <w:szCs w:val="19"/>
            <w:lang w:bidi="ar-SA"/>
          </w:rPr>
          <w:t>;</w:t>
        </w:r>
      </w:ins>
    </w:p>
    <w:p w14:paraId="4FB5BAF9" w14:textId="77777777" w:rsidR="00DD26F6" w:rsidRDefault="00DD26F6" w:rsidP="00DD26F6">
      <w:pPr>
        <w:autoSpaceDE w:val="0"/>
        <w:autoSpaceDN w:val="0"/>
        <w:adjustRightInd w:val="0"/>
        <w:spacing w:after="0" w:line="240" w:lineRule="auto"/>
        <w:rPr>
          <w:ins w:id="2060" w:author="Ta Huong" w:date="2020-07-01T15:12:00Z"/>
          <w:rFonts w:ascii="Consolas" w:hAnsi="Consolas" w:cs="Consolas"/>
          <w:color w:val="000000"/>
          <w:sz w:val="19"/>
          <w:szCs w:val="19"/>
          <w:lang w:bidi="ar-SA"/>
        </w:rPr>
      </w:pPr>
      <w:ins w:id="2061" w:author="Ta Huong" w:date="2020-07-01T15:12:00Z">
        <w:r>
          <w:rPr>
            <w:rFonts w:ascii="Consolas" w:hAnsi="Consolas" w:cs="Consolas"/>
            <w:color w:val="000000"/>
            <w:sz w:val="19"/>
            <w:szCs w:val="19"/>
            <w:lang w:bidi="ar-SA"/>
          </w:rPr>
          <w:t xml:space="preserve">            }</w:t>
        </w:r>
      </w:ins>
    </w:p>
    <w:p w14:paraId="09D2CDC2" w14:textId="77777777" w:rsidR="00DD26F6" w:rsidRDefault="00DD26F6" w:rsidP="00DD26F6">
      <w:pPr>
        <w:autoSpaceDE w:val="0"/>
        <w:autoSpaceDN w:val="0"/>
        <w:adjustRightInd w:val="0"/>
        <w:spacing w:after="0" w:line="240" w:lineRule="auto"/>
        <w:rPr>
          <w:ins w:id="2062" w:author="Ta Huong" w:date="2020-07-01T15:12:00Z"/>
          <w:rFonts w:ascii="Consolas" w:hAnsi="Consolas" w:cs="Consolas"/>
          <w:color w:val="000000"/>
          <w:sz w:val="19"/>
          <w:szCs w:val="19"/>
          <w:lang w:bidi="ar-SA"/>
        </w:rPr>
      </w:pPr>
      <w:ins w:id="2063"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catch</w:t>
        </w:r>
      </w:ins>
    </w:p>
    <w:p w14:paraId="772C4325" w14:textId="77777777" w:rsidR="00DD26F6" w:rsidRDefault="00DD26F6" w:rsidP="00DD26F6">
      <w:pPr>
        <w:autoSpaceDE w:val="0"/>
        <w:autoSpaceDN w:val="0"/>
        <w:adjustRightInd w:val="0"/>
        <w:spacing w:after="0" w:line="240" w:lineRule="auto"/>
        <w:rPr>
          <w:ins w:id="2064" w:author="Ta Huong" w:date="2020-07-01T15:12:00Z"/>
          <w:rFonts w:ascii="Consolas" w:hAnsi="Consolas" w:cs="Consolas"/>
          <w:color w:val="000000"/>
          <w:sz w:val="19"/>
          <w:szCs w:val="19"/>
          <w:lang w:bidi="ar-SA"/>
        </w:rPr>
      </w:pPr>
      <w:ins w:id="2065" w:author="Ta Huong" w:date="2020-07-01T15:12:00Z">
        <w:r>
          <w:rPr>
            <w:rFonts w:ascii="Consolas" w:hAnsi="Consolas" w:cs="Consolas"/>
            <w:color w:val="000000"/>
            <w:sz w:val="19"/>
            <w:szCs w:val="19"/>
            <w:lang w:bidi="ar-SA"/>
          </w:rPr>
          <w:t xml:space="preserve">            {</w:t>
        </w:r>
      </w:ins>
    </w:p>
    <w:p w14:paraId="7818E111" w14:textId="77777777" w:rsidR="00DD26F6" w:rsidRDefault="00DD26F6" w:rsidP="00DD26F6">
      <w:pPr>
        <w:autoSpaceDE w:val="0"/>
        <w:autoSpaceDN w:val="0"/>
        <w:adjustRightInd w:val="0"/>
        <w:spacing w:after="0" w:line="240" w:lineRule="auto"/>
        <w:rPr>
          <w:ins w:id="2066" w:author="Ta Huong" w:date="2020-07-01T15:12:00Z"/>
          <w:rFonts w:ascii="Consolas" w:hAnsi="Consolas" w:cs="Consolas"/>
          <w:color w:val="000000"/>
          <w:sz w:val="19"/>
          <w:szCs w:val="19"/>
          <w:lang w:bidi="ar-SA"/>
        </w:rPr>
      </w:pPr>
      <w:ins w:id="2067"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false</w:t>
        </w:r>
        <w:r>
          <w:rPr>
            <w:rFonts w:ascii="Consolas" w:hAnsi="Consolas" w:cs="Consolas"/>
            <w:color w:val="000000"/>
            <w:sz w:val="19"/>
            <w:szCs w:val="19"/>
            <w:lang w:bidi="ar-SA"/>
          </w:rPr>
          <w:t>;</w:t>
        </w:r>
      </w:ins>
    </w:p>
    <w:p w14:paraId="6D7F487A" w14:textId="77777777" w:rsidR="00DD26F6" w:rsidRDefault="00DD26F6" w:rsidP="00DD26F6">
      <w:pPr>
        <w:autoSpaceDE w:val="0"/>
        <w:autoSpaceDN w:val="0"/>
        <w:adjustRightInd w:val="0"/>
        <w:spacing w:after="0" w:line="240" w:lineRule="auto"/>
        <w:rPr>
          <w:ins w:id="2068" w:author="Ta Huong" w:date="2020-07-01T15:12:00Z"/>
          <w:rFonts w:ascii="Consolas" w:hAnsi="Consolas" w:cs="Consolas"/>
          <w:color w:val="000000"/>
          <w:sz w:val="19"/>
          <w:szCs w:val="19"/>
          <w:lang w:bidi="ar-SA"/>
        </w:rPr>
      </w:pPr>
      <w:ins w:id="2069" w:author="Ta Huong" w:date="2020-07-01T15:12:00Z">
        <w:r>
          <w:rPr>
            <w:rFonts w:ascii="Consolas" w:hAnsi="Consolas" w:cs="Consolas"/>
            <w:color w:val="000000"/>
            <w:sz w:val="19"/>
            <w:szCs w:val="19"/>
            <w:lang w:bidi="ar-SA"/>
          </w:rPr>
          <w:t xml:space="preserve">            }</w:t>
        </w:r>
      </w:ins>
    </w:p>
    <w:p w14:paraId="470C6189" w14:textId="77777777" w:rsidR="00DD26F6" w:rsidRDefault="00DD26F6" w:rsidP="00DD26F6">
      <w:pPr>
        <w:autoSpaceDE w:val="0"/>
        <w:autoSpaceDN w:val="0"/>
        <w:adjustRightInd w:val="0"/>
        <w:spacing w:after="0" w:line="240" w:lineRule="auto"/>
        <w:rPr>
          <w:ins w:id="2070" w:author="Ta Huong" w:date="2020-07-01T15:12:00Z"/>
          <w:rFonts w:ascii="Consolas" w:hAnsi="Consolas" w:cs="Consolas"/>
          <w:color w:val="000000"/>
          <w:sz w:val="19"/>
          <w:szCs w:val="19"/>
          <w:lang w:bidi="ar-SA"/>
        </w:rPr>
      </w:pPr>
    </w:p>
    <w:p w14:paraId="4106B04B" w14:textId="77777777" w:rsidR="00DD26F6" w:rsidRDefault="00DD26F6" w:rsidP="00DD26F6">
      <w:pPr>
        <w:autoSpaceDE w:val="0"/>
        <w:autoSpaceDN w:val="0"/>
        <w:adjustRightInd w:val="0"/>
        <w:spacing w:after="0" w:line="240" w:lineRule="auto"/>
        <w:rPr>
          <w:ins w:id="2071" w:author="Ta Huong" w:date="2020-07-01T15:12:00Z"/>
          <w:rFonts w:ascii="Consolas" w:hAnsi="Consolas" w:cs="Consolas"/>
          <w:color w:val="000000"/>
          <w:sz w:val="19"/>
          <w:szCs w:val="19"/>
          <w:lang w:bidi="ar-SA"/>
        </w:rPr>
      </w:pPr>
      <w:ins w:id="2072"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canExecute;            </w:t>
        </w:r>
      </w:ins>
    </w:p>
    <w:p w14:paraId="38A5F9D3" w14:textId="77777777" w:rsidR="00DD26F6" w:rsidRDefault="00DD26F6" w:rsidP="00DD26F6">
      <w:pPr>
        <w:autoSpaceDE w:val="0"/>
        <w:autoSpaceDN w:val="0"/>
        <w:adjustRightInd w:val="0"/>
        <w:spacing w:after="0" w:line="240" w:lineRule="auto"/>
        <w:rPr>
          <w:ins w:id="2073" w:author="Ta Huong" w:date="2020-07-01T15:12:00Z"/>
          <w:rFonts w:ascii="Consolas" w:hAnsi="Consolas" w:cs="Consolas"/>
          <w:color w:val="000000"/>
          <w:sz w:val="19"/>
          <w:szCs w:val="19"/>
          <w:lang w:bidi="ar-SA"/>
        </w:rPr>
      </w:pPr>
      <w:ins w:id="2074" w:author="Ta Huong" w:date="2020-07-01T15:12:00Z">
        <w:r>
          <w:rPr>
            <w:rFonts w:ascii="Consolas" w:hAnsi="Consolas" w:cs="Consolas"/>
            <w:color w:val="000000"/>
            <w:sz w:val="19"/>
            <w:szCs w:val="19"/>
            <w:lang w:bidi="ar-SA"/>
          </w:rPr>
          <w:t xml:space="preserve">        }</w:t>
        </w:r>
      </w:ins>
    </w:p>
    <w:p w14:paraId="526DDF8E" w14:textId="77777777" w:rsidR="00DD26F6" w:rsidRDefault="00DD26F6" w:rsidP="00DD26F6">
      <w:pPr>
        <w:autoSpaceDE w:val="0"/>
        <w:autoSpaceDN w:val="0"/>
        <w:adjustRightInd w:val="0"/>
        <w:spacing w:after="0" w:line="240" w:lineRule="auto"/>
        <w:rPr>
          <w:ins w:id="2075" w:author="Ta Huong" w:date="2020-07-01T15:12:00Z"/>
          <w:rFonts w:ascii="Consolas" w:hAnsi="Consolas" w:cs="Consolas"/>
          <w:color w:val="000000"/>
          <w:sz w:val="19"/>
          <w:szCs w:val="19"/>
          <w:lang w:bidi="ar-SA"/>
        </w:rPr>
      </w:pPr>
    </w:p>
    <w:p w14:paraId="5C262480" w14:textId="77777777" w:rsidR="00DD26F6" w:rsidRDefault="00DD26F6" w:rsidP="00DD26F6">
      <w:pPr>
        <w:autoSpaceDE w:val="0"/>
        <w:autoSpaceDN w:val="0"/>
        <w:adjustRightInd w:val="0"/>
        <w:spacing w:after="0" w:line="240" w:lineRule="auto"/>
        <w:rPr>
          <w:ins w:id="2076" w:author="Ta Huong" w:date="2020-07-01T15:12:00Z"/>
          <w:rFonts w:ascii="Consolas" w:hAnsi="Consolas" w:cs="Consolas"/>
          <w:color w:val="000000"/>
          <w:sz w:val="19"/>
          <w:szCs w:val="19"/>
          <w:lang w:bidi="ar-SA"/>
        </w:rPr>
      </w:pPr>
      <w:ins w:id="2077"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suaHocSinh(</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maHS,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ten,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gioiTinh, DateTime ngaySinh,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diaChi)</w:t>
        </w:r>
      </w:ins>
    </w:p>
    <w:p w14:paraId="3E531B24" w14:textId="77777777" w:rsidR="00DD26F6" w:rsidRDefault="00DD26F6" w:rsidP="00DD26F6">
      <w:pPr>
        <w:autoSpaceDE w:val="0"/>
        <w:autoSpaceDN w:val="0"/>
        <w:adjustRightInd w:val="0"/>
        <w:spacing w:after="0" w:line="240" w:lineRule="auto"/>
        <w:rPr>
          <w:ins w:id="2078" w:author="Ta Huong" w:date="2020-07-01T15:12:00Z"/>
          <w:rFonts w:ascii="Consolas" w:hAnsi="Consolas" w:cs="Consolas"/>
          <w:color w:val="000000"/>
          <w:sz w:val="19"/>
          <w:szCs w:val="19"/>
          <w:lang w:bidi="ar-SA"/>
        </w:rPr>
      </w:pPr>
      <w:ins w:id="2079" w:author="Ta Huong" w:date="2020-07-01T15:12:00Z">
        <w:r>
          <w:rPr>
            <w:rFonts w:ascii="Consolas" w:hAnsi="Consolas" w:cs="Consolas"/>
            <w:color w:val="000000"/>
            <w:sz w:val="19"/>
            <w:szCs w:val="19"/>
            <w:lang w:bidi="ar-SA"/>
          </w:rPr>
          <w:t xml:space="preserve">        {</w:t>
        </w:r>
      </w:ins>
    </w:p>
    <w:p w14:paraId="15450959" w14:textId="77777777" w:rsidR="00DD26F6" w:rsidRDefault="00DD26F6" w:rsidP="00DD26F6">
      <w:pPr>
        <w:autoSpaceDE w:val="0"/>
        <w:autoSpaceDN w:val="0"/>
        <w:adjustRightInd w:val="0"/>
        <w:spacing w:after="0" w:line="240" w:lineRule="auto"/>
        <w:rPr>
          <w:ins w:id="2080" w:author="Ta Huong" w:date="2020-07-01T15:12:00Z"/>
          <w:rFonts w:ascii="Consolas" w:hAnsi="Consolas" w:cs="Consolas"/>
          <w:color w:val="000000"/>
          <w:sz w:val="19"/>
          <w:szCs w:val="19"/>
          <w:lang w:bidi="ar-SA"/>
        </w:rPr>
      </w:pPr>
      <w:ins w:id="2081"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try</w:t>
        </w:r>
      </w:ins>
    </w:p>
    <w:p w14:paraId="148469EF" w14:textId="77777777" w:rsidR="00DD26F6" w:rsidRDefault="00DD26F6" w:rsidP="00DD26F6">
      <w:pPr>
        <w:autoSpaceDE w:val="0"/>
        <w:autoSpaceDN w:val="0"/>
        <w:adjustRightInd w:val="0"/>
        <w:spacing w:after="0" w:line="240" w:lineRule="auto"/>
        <w:rPr>
          <w:ins w:id="2082" w:author="Ta Huong" w:date="2020-07-01T15:12:00Z"/>
          <w:rFonts w:ascii="Consolas" w:hAnsi="Consolas" w:cs="Consolas"/>
          <w:color w:val="000000"/>
          <w:sz w:val="19"/>
          <w:szCs w:val="19"/>
          <w:lang w:bidi="ar-SA"/>
        </w:rPr>
      </w:pPr>
      <w:ins w:id="2083" w:author="Ta Huong" w:date="2020-07-01T15:12:00Z">
        <w:r>
          <w:rPr>
            <w:rFonts w:ascii="Consolas" w:hAnsi="Consolas" w:cs="Consolas"/>
            <w:color w:val="000000"/>
            <w:sz w:val="19"/>
            <w:szCs w:val="19"/>
            <w:lang w:bidi="ar-SA"/>
          </w:rPr>
          <w:t xml:space="preserve">            {</w:t>
        </w:r>
      </w:ins>
    </w:p>
    <w:p w14:paraId="36E0BE0E" w14:textId="77777777" w:rsidR="00DD26F6" w:rsidRDefault="00DD26F6" w:rsidP="00DD26F6">
      <w:pPr>
        <w:autoSpaceDE w:val="0"/>
        <w:autoSpaceDN w:val="0"/>
        <w:adjustRightInd w:val="0"/>
        <w:spacing w:after="0" w:line="240" w:lineRule="auto"/>
        <w:rPr>
          <w:ins w:id="2084" w:author="Ta Huong" w:date="2020-07-01T15:12:00Z"/>
          <w:rFonts w:ascii="Consolas" w:hAnsi="Consolas" w:cs="Consolas"/>
          <w:color w:val="000000"/>
          <w:sz w:val="19"/>
          <w:szCs w:val="19"/>
          <w:lang w:bidi="ar-SA"/>
        </w:rPr>
      </w:pPr>
      <w:ins w:id="2085"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var</w:t>
        </w:r>
        <w:r>
          <w:rPr>
            <w:rFonts w:ascii="Consolas" w:hAnsi="Consolas" w:cs="Consolas"/>
            <w:color w:val="000000"/>
            <w:sz w:val="19"/>
            <w:szCs w:val="19"/>
            <w:lang w:bidi="ar-SA"/>
          </w:rPr>
          <w:t xml:space="preserve"> query = (</w:t>
        </w:r>
        <w:r>
          <w:rPr>
            <w:rFonts w:ascii="Consolas" w:hAnsi="Consolas" w:cs="Consolas"/>
            <w:color w:val="0000FF"/>
            <w:sz w:val="19"/>
            <w:szCs w:val="19"/>
            <w:lang w:bidi="ar-SA"/>
          </w:rPr>
          <w:t>from</w:t>
        </w:r>
        <w:r>
          <w:rPr>
            <w:rFonts w:ascii="Consolas" w:hAnsi="Consolas" w:cs="Consolas"/>
            <w:color w:val="000000"/>
            <w:sz w:val="19"/>
            <w:szCs w:val="19"/>
            <w:lang w:bidi="ar-SA"/>
          </w:rPr>
          <w:t xml:space="preserve"> hocSinh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quanLyTruongHoc.HocSinhs</w:t>
        </w:r>
      </w:ins>
    </w:p>
    <w:p w14:paraId="66E7FCD2" w14:textId="77777777" w:rsidR="00DD26F6" w:rsidRDefault="00DD26F6" w:rsidP="00DD26F6">
      <w:pPr>
        <w:autoSpaceDE w:val="0"/>
        <w:autoSpaceDN w:val="0"/>
        <w:adjustRightInd w:val="0"/>
        <w:spacing w:after="0" w:line="240" w:lineRule="auto"/>
        <w:rPr>
          <w:ins w:id="2086" w:author="Ta Huong" w:date="2020-07-01T15:12:00Z"/>
          <w:rFonts w:ascii="Consolas" w:hAnsi="Consolas" w:cs="Consolas"/>
          <w:color w:val="000000"/>
          <w:sz w:val="19"/>
          <w:szCs w:val="19"/>
          <w:lang w:bidi="ar-SA"/>
        </w:rPr>
      </w:pPr>
      <w:ins w:id="2087"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where</w:t>
        </w:r>
        <w:r>
          <w:rPr>
            <w:rFonts w:ascii="Consolas" w:hAnsi="Consolas" w:cs="Consolas"/>
            <w:color w:val="000000"/>
            <w:sz w:val="19"/>
            <w:szCs w:val="19"/>
            <w:lang w:bidi="ar-SA"/>
          </w:rPr>
          <w:t xml:space="preserve"> hocSinh.MaHS == maHS</w:t>
        </w:r>
      </w:ins>
    </w:p>
    <w:p w14:paraId="6CDAE70B" w14:textId="77777777" w:rsidR="00DD26F6" w:rsidRDefault="00DD26F6" w:rsidP="00DD26F6">
      <w:pPr>
        <w:autoSpaceDE w:val="0"/>
        <w:autoSpaceDN w:val="0"/>
        <w:adjustRightInd w:val="0"/>
        <w:spacing w:after="0" w:line="240" w:lineRule="auto"/>
        <w:rPr>
          <w:ins w:id="2088" w:author="Ta Huong" w:date="2020-07-01T15:12:00Z"/>
          <w:rFonts w:ascii="Consolas" w:hAnsi="Consolas" w:cs="Consolas"/>
          <w:color w:val="000000"/>
          <w:sz w:val="19"/>
          <w:szCs w:val="19"/>
          <w:lang w:bidi="ar-SA"/>
        </w:rPr>
      </w:pPr>
      <w:ins w:id="2089"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select</w:t>
        </w:r>
        <w:r>
          <w:rPr>
            <w:rFonts w:ascii="Consolas" w:hAnsi="Consolas" w:cs="Consolas"/>
            <w:color w:val="000000"/>
            <w:sz w:val="19"/>
            <w:szCs w:val="19"/>
            <w:lang w:bidi="ar-SA"/>
          </w:rPr>
          <w:t xml:space="preserve"> hocSinh</w:t>
        </w:r>
        <w:proofErr w:type="gramStart"/>
        <w:r>
          <w:rPr>
            <w:rFonts w:ascii="Consolas" w:hAnsi="Consolas" w:cs="Consolas"/>
            <w:color w:val="000000"/>
            <w:sz w:val="19"/>
            <w:szCs w:val="19"/>
            <w:lang w:bidi="ar-SA"/>
          </w:rPr>
          <w:t>).SingleOrDefault</w:t>
        </w:r>
        <w:proofErr w:type="gramEnd"/>
        <w:r>
          <w:rPr>
            <w:rFonts w:ascii="Consolas" w:hAnsi="Consolas" w:cs="Consolas"/>
            <w:color w:val="000000"/>
            <w:sz w:val="19"/>
            <w:szCs w:val="19"/>
            <w:lang w:bidi="ar-SA"/>
          </w:rPr>
          <w:t>();</w:t>
        </w:r>
      </w:ins>
    </w:p>
    <w:p w14:paraId="24DE7A46" w14:textId="77777777" w:rsidR="00DD26F6" w:rsidRDefault="00DD26F6" w:rsidP="00DD26F6">
      <w:pPr>
        <w:autoSpaceDE w:val="0"/>
        <w:autoSpaceDN w:val="0"/>
        <w:adjustRightInd w:val="0"/>
        <w:spacing w:after="0" w:line="240" w:lineRule="auto"/>
        <w:rPr>
          <w:ins w:id="2090" w:author="Ta Huong" w:date="2020-07-01T15:12:00Z"/>
          <w:rFonts w:ascii="Consolas" w:hAnsi="Consolas" w:cs="Consolas"/>
          <w:color w:val="000000"/>
          <w:sz w:val="19"/>
          <w:szCs w:val="19"/>
          <w:lang w:bidi="ar-SA"/>
        </w:rPr>
      </w:pPr>
    </w:p>
    <w:p w14:paraId="06058ADA" w14:textId="77777777" w:rsidR="00DD26F6" w:rsidRDefault="00DD26F6" w:rsidP="00DD26F6">
      <w:pPr>
        <w:autoSpaceDE w:val="0"/>
        <w:autoSpaceDN w:val="0"/>
        <w:adjustRightInd w:val="0"/>
        <w:spacing w:after="0" w:line="240" w:lineRule="auto"/>
        <w:rPr>
          <w:ins w:id="2091" w:author="Ta Huong" w:date="2020-07-01T15:12:00Z"/>
          <w:rFonts w:ascii="Consolas" w:hAnsi="Consolas" w:cs="Consolas"/>
          <w:color w:val="000000"/>
          <w:sz w:val="19"/>
          <w:szCs w:val="19"/>
          <w:lang w:bidi="ar-SA"/>
        </w:rPr>
      </w:pPr>
      <w:ins w:id="2092"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if</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query !</w:t>
        </w:r>
        <w:proofErr w:type="gramEnd"/>
        <w:r>
          <w:rPr>
            <w:rFonts w:ascii="Consolas" w:hAnsi="Consolas" w:cs="Consolas"/>
            <w:color w:val="000000"/>
            <w:sz w:val="19"/>
            <w:szCs w:val="19"/>
            <w:lang w:bidi="ar-SA"/>
          </w:rPr>
          <w:t xml:space="preserve">= </w:t>
        </w:r>
        <w:r>
          <w:rPr>
            <w:rFonts w:ascii="Consolas" w:hAnsi="Consolas" w:cs="Consolas"/>
            <w:color w:val="0000FF"/>
            <w:sz w:val="19"/>
            <w:szCs w:val="19"/>
            <w:lang w:bidi="ar-SA"/>
          </w:rPr>
          <w:t>null</w:t>
        </w:r>
        <w:r>
          <w:rPr>
            <w:rFonts w:ascii="Consolas" w:hAnsi="Consolas" w:cs="Consolas"/>
            <w:color w:val="000000"/>
            <w:sz w:val="19"/>
            <w:szCs w:val="19"/>
            <w:lang w:bidi="ar-SA"/>
          </w:rPr>
          <w:t>)</w:t>
        </w:r>
      </w:ins>
    </w:p>
    <w:p w14:paraId="1DAC823F" w14:textId="77777777" w:rsidR="00DD26F6" w:rsidRDefault="00DD26F6" w:rsidP="00DD26F6">
      <w:pPr>
        <w:autoSpaceDE w:val="0"/>
        <w:autoSpaceDN w:val="0"/>
        <w:adjustRightInd w:val="0"/>
        <w:spacing w:after="0" w:line="240" w:lineRule="auto"/>
        <w:rPr>
          <w:ins w:id="2093" w:author="Ta Huong" w:date="2020-07-01T15:12:00Z"/>
          <w:rFonts w:ascii="Consolas" w:hAnsi="Consolas" w:cs="Consolas"/>
          <w:color w:val="000000"/>
          <w:sz w:val="19"/>
          <w:szCs w:val="19"/>
          <w:lang w:bidi="ar-SA"/>
        </w:rPr>
      </w:pPr>
      <w:ins w:id="2094" w:author="Ta Huong" w:date="2020-07-01T15:12:00Z">
        <w:r>
          <w:rPr>
            <w:rFonts w:ascii="Consolas" w:hAnsi="Consolas" w:cs="Consolas"/>
            <w:color w:val="000000"/>
            <w:sz w:val="19"/>
            <w:szCs w:val="19"/>
            <w:lang w:bidi="ar-SA"/>
          </w:rPr>
          <w:t xml:space="preserve">                {</w:t>
        </w:r>
      </w:ins>
    </w:p>
    <w:p w14:paraId="7E0D7570" w14:textId="77777777" w:rsidR="00DD26F6" w:rsidRDefault="00DD26F6" w:rsidP="00DD26F6">
      <w:pPr>
        <w:autoSpaceDE w:val="0"/>
        <w:autoSpaceDN w:val="0"/>
        <w:adjustRightInd w:val="0"/>
        <w:spacing w:after="0" w:line="240" w:lineRule="auto"/>
        <w:rPr>
          <w:ins w:id="2095" w:author="Ta Huong" w:date="2020-07-01T15:12:00Z"/>
          <w:rFonts w:ascii="Consolas" w:hAnsi="Consolas" w:cs="Consolas"/>
          <w:color w:val="000000"/>
          <w:sz w:val="19"/>
          <w:szCs w:val="19"/>
          <w:lang w:bidi="ar-SA"/>
        </w:rPr>
      </w:pPr>
      <w:ins w:id="2096"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query.HoVaTen</w:t>
        </w:r>
        <w:proofErr w:type="gramEnd"/>
        <w:r>
          <w:rPr>
            <w:rFonts w:ascii="Consolas" w:hAnsi="Consolas" w:cs="Consolas"/>
            <w:color w:val="000000"/>
            <w:sz w:val="19"/>
            <w:szCs w:val="19"/>
            <w:lang w:bidi="ar-SA"/>
          </w:rPr>
          <w:t xml:space="preserve"> = ten;</w:t>
        </w:r>
      </w:ins>
    </w:p>
    <w:p w14:paraId="655F3F9F" w14:textId="77777777" w:rsidR="00DD26F6" w:rsidRDefault="00DD26F6" w:rsidP="00DD26F6">
      <w:pPr>
        <w:autoSpaceDE w:val="0"/>
        <w:autoSpaceDN w:val="0"/>
        <w:adjustRightInd w:val="0"/>
        <w:spacing w:after="0" w:line="240" w:lineRule="auto"/>
        <w:rPr>
          <w:ins w:id="2097" w:author="Ta Huong" w:date="2020-07-01T15:12:00Z"/>
          <w:rFonts w:ascii="Consolas" w:hAnsi="Consolas" w:cs="Consolas"/>
          <w:color w:val="000000"/>
          <w:sz w:val="19"/>
          <w:szCs w:val="19"/>
          <w:lang w:bidi="ar-SA"/>
        </w:rPr>
      </w:pPr>
      <w:ins w:id="2098"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query.GioiTinh</w:t>
        </w:r>
        <w:proofErr w:type="gramEnd"/>
        <w:r>
          <w:rPr>
            <w:rFonts w:ascii="Consolas" w:hAnsi="Consolas" w:cs="Consolas"/>
            <w:color w:val="000000"/>
            <w:sz w:val="19"/>
            <w:szCs w:val="19"/>
            <w:lang w:bidi="ar-SA"/>
          </w:rPr>
          <w:t xml:space="preserve"> = gioiTinh;</w:t>
        </w:r>
      </w:ins>
    </w:p>
    <w:p w14:paraId="1218B35F" w14:textId="77777777" w:rsidR="00DD26F6" w:rsidRDefault="00DD26F6" w:rsidP="00DD26F6">
      <w:pPr>
        <w:autoSpaceDE w:val="0"/>
        <w:autoSpaceDN w:val="0"/>
        <w:adjustRightInd w:val="0"/>
        <w:spacing w:after="0" w:line="240" w:lineRule="auto"/>
        <w:rPr>
          <w:ins w:id="2099" w:author="Ta Huong" w:date="2020-07-01T15:12:00Z"/>
          <w:rFonts w:ascii="Consolas" w:hAnsi="Consolas" w:cs="Consolas"/>
          <w:color w:val="000000"/>
          <w:sz w:val="19"/>
          <w:szCs w:val="19"/>
          <w:lang w:bidi="ar-SA"/>
        </w:rPr>
      </w:pPr>
      <w:ins w:id="2100"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query.NgaySinh</w:t>
        </w:r>
        <w:proofErr w:type="gramEnd"/>
        <w:r>
          <w:rPr>
            <w:rFonts w:ascii="Consolas" w:hAnsi="Consolas" w:cs="Consolas"/>
            <w:color w:val="000000"/>
            <w:sz w:val="19"/>
            <w:szCs w:val="19"/>
            <w:lang w:bidi="ar-SA"/>
          </w:rPr>
          <w:t xml:space="preserve"> = ngaySinh;</w:t>
        </w:r>
      </w:ins>
    </w:p>
    <w:p w14:paraId="58A5F99C" w14:textId="77777777" w:rsidR="00DD26F6" w:rsidRDefault="00DD26F6" w:rsidP="00DD26F6">
      <w:pPr>
        <w:autoSpaceDE w:val="0"/>
        <w:autoSpaceDN w:val="0"/>
        <w:adjustRightInd w:val="0"/>
        <w:spacing w:after="0" w:line="240" w:lineRule="auto"/>
        <w:rPr>
          <w:ins w:id="2101" w:author="Ta Huong" w:date="2020-07-01T15:12:00Z"/>
          <w:rFonts w:ascii="Consolas" w:hAnsi="Consolas" w:cs="Consolas"/>
          <w:color w:val="000000"/>
          <w:sz w:val="19"/>
          <w:szCs w:val="19"/>
          <w:lang w:bidi="ar-SA"/>
        </w:rPr>
      </w:pPr>
      <w:ins w:id="2102"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query.DiaChi</w:t>
        </w:r>
        <w:proofErr w:type="gramEnd"/>
        <w:r>
          <w:rPr>
            <w:rFonts w:ascii="Consolas" w:hAnsi="Consolas" w:cs="Consolas"/>
            <w:color w:val="000000"/>
            <w:sz w:val="19"/>
            <w:szCs w:val="19"/>
            <w:lang w:bidi="ar-SA"/>
          </w:rPr>
          <w:t xml:space="preserve"> = diaChi;</w:t>
        </w:r>
      </w:ins>
    </w:p>
    <w:p w14:paraId="7265B50E" w14:textId="77777777" w:rsidR="00DD26F6" w:rsidRDefault="00DD26F6" w:rsidP="00DD26F6">
      <w:pPr>
        <w:autoSpaceDE w:val="0"/>
        <w:autoSpaceDN w:val="0"/>
        <w:adjustRightInd w:val="0"/>
        <w:spacing w:after="0" w:line="240" w:lineRule="auto"/>
        <w:rPr>
          <w:ins w:id="2103" w:author="Ta Huong" w:date="2020-07-01T15:12:00Z"/>
          <w:rFonts w:ascii="Consolas" w:hAnsi="Consolas" w:cs="Consolas"/>
          <w:color w:val="000000"/>
          <w:sz w:val="19"/>
          <w:szCs w:val="19"/>
          <w:lang w:bidi="ar-SA"/>
        </w:rPr>
      </w:pPr>
    </w:p>
    <w:p w14:paraId="42DFBCB1" w14:textId="77777777" w:rsidR="00DD26F6" w:rsidRDefault="00DD26F6" w:rsidP="00DD26F6">
      <w:pPr>
        <w:autoSpaceDE w:val="0"/>
        <w:autoSpaceDN w:val="0"/>
        <w:adjustRightInd w:val="0"/>
        <w:spacing w:after="0" w:line="240" w:lineRule="auto"/>
        <w:rPr>
          <w:ins w:id="2104" w:author="Ta Huong" w:date="2020-07-01T15:12:00Z"/>
          <w:rFonts w:ascii="Consolas" w:hAnsi="Consolas" w:cs="Consolas"/>
          <w:color w:val="000000"/>
          <w:sz w:val="19"/>
          <w:szCs w:val="19"/>
          <w:lang w:bidi="ar-SA"/>
        </w:rPr>
      </w:pPr>
      <w:ins w:id="2105" w:author="Ta Huong" w:date="2020-07-01T15:12:00Z">
        <w:r>
          <w:rPr>
            <w:rFonts w:ascii="Consolas" w:hAnsi="Consolas" w:cs="Consolas"/>
            <w:color w:val="000000"/>
            <w:sz w:val="19"/>
            <w:szCs w:val="19"/>
            <w:lang w:bidi="ar-SA"/>
          </w:rPr>
          <w:t xml:space="preserve">                    quanLyTruongHoc.SubmitChanges();</w:t>
        </w:r>
      </w:ins>
    </w:p>
    <w:p w14:paraId="1C56ADA4" w14:textId="77777777" w:rsidR="00DD26F6" w:rsidRDefault="00DD26F6" w:rsidP="00DD26F6">
      <w:pPr>
        <w:autoSpaceDE w:val="0"/>
        <w:autoSpaceDN w:val="0"/>
        <w:adjustRightInd w:val="0"/>
        <w:spacing w:after="0" w:line="240" w:lineRule="auto"/>
        <w:rPr>
          <w:ins w:id="2106" w:author="Ta Huong" w:date="2020-07-01T15:12:00Z"/>
          <w:rFonts w:ascii="Consolas" w:hAnsi="Consolas" w:cs="Consolas"/>
          <w:color w:val="000000"/>
          <w:sz w:val="19"/>
          <w:szCs w:val="19"/>
          <w:lang w:bidi="ar-SA"/>
        </w:rPr>
      </w:pPr>
      <w:ins w:id="2107" w:author="Ta Huong" w:date="2020-07-01T15:12:00Z">
        <w:r>
          <w:rPr>
            <w:rFonts w:ascii="Consolas" w:hAnsi="Consolas" w:cs="Consolas"/>
            <w:color w:val="000000"/>
            <w:sz w:val="19"/>
            <w:szCs w:val="19"/>
            <w:lang w:bidi="ar-SA"/>
          </w:rPr>
          <w:t xml:space="preserve">                }</w:t>
        </w:r>
      </w:ins>
    </w:p>
    <w:p w14:paraId="4450302A" w14:textId="77777777" w:rsidR="00DD26F6" w:rsidRDefault="00DD26F6" w:rsidP="00DD26F6">
      <w:pPr>
        <w:autoSpaceDE w:val="0"/>
        <w:autoSpaceDN w:val="0"/>
        <w:adjustRightInd w:val="0"/>
        <w:spacing w:after="0" w:line="240" w:lineRule="auto"/>
        <w:rPr>
          <w:ins w:id="2108" w:author="Ta Huong" w:date="2020-07-01T15:12:00Z"/>
          <w:rFonts w:ascii="Consolas" w:hAnsi="Consolas" w:cs="Consolas"/>
          <w:color w:val="000000"/>
          <w:sz w:val="19"/>
          <w:szCs w:val="19"/>
          <w:lang w:bidi="ar-SA"/>
        </w:rPr>
      </w:pPr>
    </w:p>
    <w:p w14:paraId="53548EF4" w14:textId="77777777" w:rsidR="00DD26F6" w:rsidRDefault="00DD26F6" w:rsidP="00DD26F6">
      <w:pPr>
        <w:autoSpaceDE w:val="0"/>
        <w:autoSpaceDN w:val="0"/>
        <w:adjustRightInd w:val="0"/>
        <w:spacing w:after="0" w:line="240" w:lineRule="auto"/>
        <w:rPr>
          <w:ins w:id="2109" w:author="Ta Huong" w:date="2020-07-01T15:12:00Z"/>
          <w:rFonts w:ascii="Consolas" w:hAnsi="Consolas" w:cs="Consolas"/>
          <w:color w:val="000000"/>
          <w:sz w:val="19"/>
          <w:szCs w:val="19"/>
          <w:lang w:bidi="ar-SA"/>
        </w:rPr>
      </w:pPr>
      <w:ins w:id="2110"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true</w:t>
        </w:r>
        <w:r>
          <w:rPr>
            <w:rFonts w:ascii="Consolas" w:hAnsi="Consolas" w:cs="Consolas"/>
            <w:color w:val="000000"/>
            <w:sz w:val="19"/>
            <w:szCs w:val="19"/>
            <w:lang w:bidi="ar-SA"/>
          </w:rPr>
          <w:t>;</w:t>
        </w:r>
      </w:ins>
    </w:p>
    <w:p w14:paraId="6DFCFC5B" w14:textId="77777777" w:rsidR="00DD26F6" w:rsidRDefault="00DD26F6" w:rsidP="00DD26F6">
      <w:pPr>
        <w:autoSpaceDE w:val="0"/>
        <w:autoSpaceDN w:val="0"/>
        <w:adjustRightInd w:val="0"/>
        <w:spacing w:after="0" w:line="240" w:lineRule="auto"/>
        <w:rPr>
          <w:ins w:id="2111" w:author="Ta Huong" w:date="2020-07-01T15:12:00Z"/>
          <w:rFonts w:ascii="Consolas" w:hAnsi="Consolas" w:cs="Consolas"/>
          <w:color w:val="000000"/>
          <w:sz w:val="19"/>
          <w:szCs w:val="19"/>
          <w:lang w:bidi="ar-SA"/>
        </w:rPr>
      </w:pPr>
      <w:ins w:id="2112" w:author="Ta Huong" w:date="2020-07-01T15:12:00Z">
        <w:r>
          <w:rPr>
            <w:rFonts w:ascii="Consolas" w:hAnsi="Consolas" w:cs="Consolas"/>
            <w:color w:val="000000"/>
            <w:sz w:val="19"/>
            <w:szCs w:val="19"/>
            <w:lang w:bidi="ar-SA"/>
          </w:rPr>
          <w:t xml:space="preserve">            }</w:t>
        </w:r>
      </w:ins>
    </w:p>
    <w:p w14:paraId="1D6A2779" w14:textId="77777777" w:rsidR="00DD26F6" w:rsidRDefault="00DD26F6" w:rsidP="00DD26F6">
      <w:pPr>
        <w:autoSpaceDE w:val="0"/>
        <w:autoSpaceDN w:val="0"/>
        <w:adjustRightInd w:val="0"/>
        <w:spacing w:after="0" w:line="240" w:lineRule="auto"/>
        <w:rPr>
          <w:ins w:id="2113" w:author="Ta Huong" w:date="2020-07-01T15:12:00Z"/>
          <w:rFonts w:ascii="Consolas" w:hAnsi="Consolas" w:cs="Consolas"/>
          <w:color w:val="000000"/>
          <w:sz w:val="19"/>
          <w:szCs w:val="19"/>
          <w:lang w:bidi="ar-SA"/>
        </w:rPr>
      </w:pPr>
      <w:ins w:id="2114"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catch</w:t>
        </w:r>
      </w:ins>
    </w:p>
    <w:p w14:paraId="0C78FC8A" w14:textId="77777777" w:rsidR="00DD26F6" w:rsidRDefault="00DD26F6" w:rsidP="00DD26F6">
      <w:pPr>
        <w:autoSpaceDE w:val="0"/>
        <w:autoSpaceDN w:val="0"/>
        <w:adjustRightInd w:val="0"/>
        <w:spacing w:after="0" w:line="240" w:lineRule="auto"/>
        <w:rPr>
          <w:ins w:id="2115" w:author="Ta Huong" w:date="2020-07-01T15:12:00Z"/>
          <w:rFonts w:ascii="Consolas" w:hAnsi="Consolas" w:cs="Consolas"/>
          <w:color w:val="000000"/>
          <w:sz w:val="19"/>
          <w:szCs w:val="19"/>
          <w:lang w:bidi="ar-SA"/>
        </w:rPr>
      </w:pPr>
      <w:ins w:id="2116" w:author="Ta Huong" w:date="2020-07-01T15:12:00Z">
        <w:r>
          <w:rPr>
            <w:rFonts w:ascii="Consolas" w:hAnsi="Consolas" w:cs="Consolas"/>
            <w:color w:val="000000"/>
            <w:sz w:val="19"/>
            <w:szCs w:val="19"/>
            <w:lang w:bidi="ar-SA"/>
          </w:rPr>
          <w:t xml:space="preserve">            {</w:t>
        </w:r>
      </w:ins>
    </w:p>
    <w:p w14:paraId="187CFAB9" w14:textId="77777777" w:rsidR="00DD26F6" w:rsidRDefault="00DD26F6" w:rsidP="00DD26F6">
      <w:pPr>
        <w:autoSpaceDE w:val="0"/>
        <w:autoSpaceDN w:val="0"/>
        <w:adjustRightInd w:val="0"/>
        <w:spacing w:after="0" w:line="240" w:lineRule="auto"/>
        <w:rPr>
          <w:ins w:id="2117" w:author="Ta Huong" w:date="2020-07-01T15:12:00Z"/>
          <w:rFonts w:ascii="Consolas" w:hAnsi="Consolas" w:cs="Consolas"/>
          <w:color w:val="000000"/>
          <w:sz w:val="19"/>
          <w:szCs w:val="19"/>
          <w:lang w:bidi="ar-SA"/>
        </w:rPr>
      </w:pPr>
      <w:ins w:id="2118"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false</w:t>
        </w:r>
        <w:r>
          <w:rPr>
            <w:rFonts w:ascii="Consolas" w:hAnsi="Consolas" w:cs="Consolas"/>
            <w:color w:val="000000"/>
            <w:sz w:val="19"/>
            <w:szCs w:val="19"/>
            <w:lang w:bidi="ar-SA"/>
          </w:rPr>
          <w:t>;</w:t>
        </w:r>
      </w:ins>
    </w:p>
    <w:p w14:paraId="0DAB54B7" w14:textId="77777777" w:rsidR="00DD26F6" w:rsidRDefault="00DD26F6" w:rsidP="00DD26F6">
      <w:pPr>
        <w:autoSpaceDE w:val="0"/>
        <w:autoSpaceDN w:val="0"/>
        <w:adjustRightInd w:val="0"/>
        <w:spacing w:after="0" w:line="240" w:lineRule="auto"/>
        <w:rPr>
          <w:ins w:id="2119" w:author="Ta Huong" w:date="2020-07-01T15:12:00Z"/>
          <w:rFonts w:ascii="Consolas" w:hAnsi="Consolas" w:cs="Consolas"/>
          <w:color w:val="000000"/>
          <w:sz w:val="19"/>
          <w:szCs w:val="19"/>
          <w:lang w:bidi="ar-SA"/>
        </w:rPr>
      </w:pPr>
      <w:ins w:id="2120" w:author="Ta Huong" w:date="2020-07-01T15:12:00Z">
        <w:r>
          <w:rPr>
            <w:rFonts w:ascii="Consolas" w:hAnsi="Consolas" w:cs="Consolas"/>
            <w:color w:val="000000"/>
            <w:sz w:val="19"/>
            <w:szCs w:val="19"/>
            <w:lang w:bidi="ar-SA"/>
          </w:rPr>
          <w:t xml:space="preserve">            }</w:t>
        </w:r>
      </w:ins>
    </w:p>
    <w:p w14:paraId="00DDAB3A" w14:textId="77777777" w:rsidR="00DD26F6" w:rsidRDefault="00DD26F6" w:rsidP="00DD26F6">
      <w:pPr>
        <w:autoSpaceDE w:val="0"/>
        <w:autoSpaceDN w:val="0"/>
        <w:adjustRightInd w:val="0"/>
        <w:spacing w:after="0" w:line="240" w:lineRule="auto"/>
        <w:rPr>
          <w:ins w:id="2121" w:author="Ta Huong" w:date="2020-07-01T15:12:00Z"/>
          <w:rFonts w:ascii="Consolas" w:hAnsi="Consolas" w:cs="Consolas"/>
          <w:color w:val="000000"/>
          <w:sz w:val="19"/>
          <w:szCs w:val="19"/>
          <w:lang w:bidi="ar-SA"/>
        </w:rPr>
      </w:pPr>
    </w:p>
    <w:p w14:paraId="52FE9321" w14:textId="77777777" w:rsidR="00DD26F6" w:rsidRDefault="00DD26F6" w:rsidP="00DD26F6">
      <w:pPr>
        <w:autoSpaceDE w:val="0"/>
        <w:autoSpaceDN w:val="0"/>
        <w:adjustRightInd w:val="0"/>
        <w:spacing w:after="0" w:line="240" w:lineRule="auto"/>
        <w:rPr>
          <w:ins w:id="2122" w:author="Ta Huong" w:date="2020-07-01T15:12:00Z"/>
          <w:rFonts w:ascii="Consolas" w:hAnsi="Consolas" w:cs="Consolas"/>
          <w:color w:val="000000"/>
          <w:sz w:val="19"/>
          <w:szCs w:val="19"/>
          <w:lang w:bidi="ar-SA"/>
        </w:rPr>
      </w:pPr>
      <w:ins w:id="2123"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canExecute;            </w:t>
        </w:r>
      </w:ins>
    </w:p>
    <w:p w14:paraId="0B5F48A3" w14:textId="77777777" w:rsidR="00DD26F6" w:rsidRDefault="00DD26F6" w:rsidP="00DD26F6">
      <w:pPr>
        <w:autoSpaceDE w:val="0"/>
        <w:autoSpaceDN w:val="0"/>
        <w:adjustRightInd w:val="0"/>
        <w:spacing w:after="0" w:line="240" w:lineRule="auto"/>
        <w:rPr>
          <w:ins w:id="2124" w:author="Ta Huong" w:date="2020-07-01T15:12:00Z"/>
          <w:rFonts w:ascii="Consolas" w:hAnsi="Consolas" w:cs="Consolas"/>
          <w:color w:val="000000"/>
          <w:sz w:val="19"/>
          <w:szCs w:val="19"/>
          <w:lang w:bidi="ar-SA"/>
        </w:rPr>
      </w:pPr>
      <w:ins w:id="2125" w:author="Ta Huong" w:date="2020-07-01T15:12:00Z">
        <w:r>
          <w:rPr>
            <w:rFonts w:ascii="Consolas" w:hAnsi="Consolas" w:cs="Consolas"/>
            <w:color w:val="000000"/>
            <w:sz w:val="19"/>
            <w:szCs w:val="19"/>
            <w:lang w:bidi="ar-SA"/>
          </w:rPr>
          <w:t xml:space="preserve">        }</w:t>
        </w:r>
      </w:ins>
    </w:p>
    <w:p w14:paraId="61724684" w14:textId="77777777" w:rsidR="00DD26F6" w:rsidRDefault="00DD26F6" w:rsidP="00DD26F6">
      <w:pPr>
        <w:autoSpaceDE w:val="0"/>
        <w:autoSpaceDN w:val="0"/>
        <w:adjustRightInd w:val="0"/>
        <w:spacing w:after="0" w:line="240" w:lineRule="auto"/>
        <w:rPr>
          <w:ins w:id="2126" w:author="Ta Huong" w:date="2020-07-01T15:12:00Z"/>
          <w:rFonts w:ascii="Consolas" w:hAnsi="Consolas" w:cs="Consolas"/>
          <w:color w:val="000000"/>
          <w:sz w:val="19"/>
          <w:szCs w:val="19"/>
          <w:lang w:bidi="ar-SA"/>
        </w:rPr>
      </w:pPr>
    </w:p>
    <w:p w14:paraId="780823B8" w14:textId="77777777" w:rsidR="00DD26F6" w:rsidRDefault="00DD26F6" w:rsidP="00DD26F6">
      <w:pPr>
        <w:autoSpaceDE w:val="0"/>
        <w:autoSpaceDN w:val="0"/>
        <w:adjustRightInd w:val="0"/>
        <w:spacing w:after="0" w:line="240" w:lineRule="auto"/>
        <w:rPr>
          <w:ins w:id="2127" w:author="Ta Huong" w:date="2020-07-01T15:12:00Z"/>
          <w:rFonts w:ascii="Consolas" w:hAnsi="Consolas" w:cs="Consolas"/>
          <w:color w:val="000000"/>
          <w:sz w:val="19"/>
          <w:szCs w:val="19"/>
          <w:lang w:bidi="ar-SA"/>
        </w:rPr>
      </w:pPr>
      <w:ins w:id="2128"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suaHocSinh(</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maHS,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maGV, </w:t>
        </w:r>
        <w:r>
          <w:rPr>
            <w:rFonts w:ascii="Consolas" w:hAnsi="Consolas" w:cs="Consolas"/>
            <w:color w:val="0000FF"/>
            <w:sz w:val="19"/>
            <w:szCs w:val="19"/>
            <w:lang w:bidi="ar-SA"/>
          </w:rPr>
          <w:t>double</w:t>
        </w:r>
        <w:r>
          <w:rPr>
            <w:rFonts w:ascii="Consolas" w:hAnsi="Consolas" w:cs="Consolas"/>
            <w:color w:val="000000"/>
            <w:sz w:val="19"/>
            <w:szCs w:val="19"/>
            <w:lang w:bidi="ar-SA"/>
          </w:rPr>
          <w:t xml:space="preserve"> diem15, </w:t>
        </w:r>
        <w:r>
          <w:rPr>
            <w:rFonts w:ascii="Consolas" w:hAnsi="Consolas" w:cs="Consolas"/>
            <w:color w:val="0000FF"/>
            <w:sz w:val="19"/>
            <w:szCs w:val="19"/>
            <w:lang w:bidi="ar-SA"/>
          </w:rPr>
          <w:t>double</w:t>
        </w:r>
        <w:r>
          <w:rPr>
            <w:rFonts w:ascii="Consolas" w:hAnsi="Consolas" w:cs="Consolas"/>
            <w:color w:val="000000"/>
            <w:sz w:val="19"/>
            <w:szCs w:val="19"/>
            <w:lang w:bidi="ar-SA"/>
          </w:rPr>
          <w:t xml:space="preserve"> diem1T, </w:t>
        </w:r>
        <w:r>
          <w:rPr>
            <w:rFonts w:ascii="Consolas" w:hAnsi="Consolas" w:cs="Consolas"/>
            <w:color w:val="0000FF"/>
            <w:sz w:val="19"/>
            <w:szCs w:val="19"/>
            <w:lang w:bidi="ar-SA"/>
          </w:rPr>
          <w:t>double</w:t>
        </w:r>
        <w:r>
          <w:rPr>
            <w:rFonts w:ascii="Consolas" w:hAnsi="Consolas" w:cs="Consolas"/>
            <w:color w:val="000000"/>
            <w:sz w:val="19"/>
            <w:szCs w:val="19"/>
            <w:lang w:bidi="ar-SA"/>
          </w:rPr>
          <w:t xml:space="preserve"> diemThi, </w:t>
        </w:r>
        <w:r>
          <w:rPr>
            <w:rFonts w:ascii="Consolas" w:hAnsi="Consolas" w:cs="Consolas"/>
            <w:color w:val="0000FF"/>
            <w:sz w:val="19"/>
            <w:szCs w:val="19"/>
            <w:lang w:bidi="ar-SA"/>
          </w:rPr>
          <w:t>double</w:t>
        </w:r>
        <w:r>
          <w:rPr>
            <w:rFonts w:ascii="Consolas" w:hAnsi="Consolas" w:cs="Consolas"/>
            <w:color w:val="000000"/>
            <w:sz w:val="19"/>
            <w:szCs w:val="19"/>
            <w:lang w:bidi="ar-SA"/>
          </w:rPr>
          <w:t xml:space="preserve"> diemTB)</w:t>
        </w:r>
      </w:ins>
    </w:p>
    <w:p w14:paraId="6B4F4E04" w14:textId="77777777" w:rsidR="00DD26F6" w:rsidRDefault="00DD26F6" w:rsidP="00DD26F6">
      <w:pPr>
        <w:autoSpaceDE w:val="0"/>
        <w:autoSpaceDN w:val="0"/>
        <w:adjustRightInd w:val="0"/>
        <w:spacing w:after="0" w:line="240" w:lineRule="auto"/>
        <w:rPr>
          <w:ins w:id="2129" w:author="Ta Huong" w:date="2020-07-01T15:12:00Z"/>
          <w:rFonts w:ascii="Consolas" w:hAnsi="Consolas" w:cs="Consolas"/>
          <w:color w:val="000000"/>
          <w:sz w:val="19"/>
          <w:szCs w:val="19"/>
          <w:lang w:bidi="ar-SA"/>
        </w:rPr>
      </w:pPr>
      <w:ins w:id="2130" w:author="Ta Huong" w:date="2020-07-01T15:12:00Z">
        <w:r>
          <w:rPr>
            <w:rFonts w:ascii="Consolas" w:hAnsi="Consolas" w:cs="Consolas"/>
            <w:color w:val="000000"/>
            <w:sz w:val="19"/>
            <w:szCs w:val="19"/>
            <w:lang w:bidi="ar-SA"/>
          </w:rPr>
          <w:t xml:space="preserve">        {</w:t>
        </w:r>
      </w:ins>
    </w:p>
    <w:p w14:paraId="5C70D92D" w14:textId="77777777" w:rsidR="00DD26F6" w:rsidRDefault="00DD26F6" w:rsidP="00DD26F6">
      <w:pPr>
        <w:autoSpaceDE w:val="0"/>
        <w:autoSpaceDN w:val="0"/>
        <w:adjustRightInd w:val="0"/>
        <w:spacing w:after="0" w:line="240" w:lineRule="auto"/>
        <w:rPr>
          <w:ins w:id="2131" w:author="Ta Huong" w:date="2020-07-01T15:12:00Z"/>
          <w:rFonts w:ascii="Consolas" w:hAnsi="Consolas" w:cs="Consolas"/>
          <w:color w:val="000000"/>
          <w:sz w:val="19"/>
          <w:szCs w:val="19"/>
          <w:lang w:bidi="ar-SA"/>
        </w:rPr>
      </w:pPr>
      <w:ins w:id="2132" w:author="Ta Huong" w:date="2020-07-01T15:12:00Z">
        <w:r>
          <w:rPr>
            <w:rFonts w:ascii="Consolas" w:hAnsi="Consolas" w:cs="Consolas"/>
            <w:color w:val="000000"/>
            <w:sz w:val="19"/>
            <w:szCs w:val="19"/>
            <w:lang w:bidi="ar-SA"/>
          </w:rPr>
          <w:lastRenderedPageBreak/>
          <w:t xml:space="preserve">            </w:t>
        </w:r>
        <w:r>
          <w:rPr>
            <w:rFonts w:ascii="Consolas" w:hAnsi="Consolas" w:cs="Consolas"/>
            <w:color w:val="0000FF"/>
            <w:sz w:val="19"/>
            <w:szCs w:val="19"/>
            <w:lang w:bidi="ar-SA"/>
          </w:rPr>
          <w:t>try</w:t>
        </w:r>
      </w:ins>
    </w:p>
    <w:p w14:paraId="70487893" w14:textId="77777777" w:rsidR="00DD26F6" w:rsidRDefault="00DD26F6" w:rsidP="00DD26F6">
      <w:pPr>
        <w:autoSpaceDE w:val="0"/>
        <w:autoSpaceDN w:val="0"/>
        <w:adjustRightInd w:val="0"/>
        <w:spacing w:after="0" w:line="240" w:lineRule="auto"/>
        <w:rPr>
          <w:ins w:id="2133" w:author="Ta Huong" w:date="2020-07-01T15:12:00Z"/>
          <w:rFonts w:ascii="Consolas" w:hAnsi="Consolas" w:cs="Consolas"/>
          <w:color w:val="000000"/>
          <w:sz w:val="19"/>
          <w:szCs w:val="19"/>
          <w:lang w:bidi="ar-SA"/>
        </w:rPr>
      </w:pPr>
      <w:ins w:id="2134" w:author="Ta Huong" w:date="2020-07-01T15:12:00Z">
        <w:r>
          <w:rPr>
            <w:rFonts w:ascii="Consolas" w:hAnsi="Consolas" w:cs="Consolas"/>
            <w:color w:val="000000"/>
            <w:sz w:val="19"/>
            <w:szCs w:val="19"/>
            <w:lang w:bidi="ar-SA"/>
          </w:rPr>
          <w:t xml:space="preserve">            {</w:t>
        </w:r>
      </w:ins>
    </w:p>
    <w:p w14:paraId="27468874" w14:textId="77777777" w:rsidR="00DD26F6" w:rsidRDefault="00DD26F6" w:rsidP="00DD26F6">
      <w:pPr>
        <w:autoSpaceDE w:val="0"/>
        <w:autoSpaceDN w:val="0"/>
        <w:adjustRightInd w:val="0"/>
        <w:spacing w:after="0" w:line="240" w:lineRule="auto"/>
        <w:rPr>
          <w:ins w:id="2135" w:author="Ta Huong" w:date="2020-07-01T15:12:00Z"/>
          <w:rFonts w:ascii="Consolas" w:hAnsi="Consolas" w:cs="Consolas"/>
          <w:color w:val="000000"/>
          <w:sz w:val="19"/>
          <w:szCs w:val="19"/>
          <w:lang w:bidi="ar-SA"/>
        </w:rPr>
      </w:pPr>
      <w:ins w:id="2136"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var</w:t>
        </w:r>
        <w:r>
          <w:rPr>
            <w:rFonts w:ascii="Consolas" w:hAnsi="Consolas" w:cs="Consolas"/>
            <w:color w:val="000000"/>
            <w:sz w:val="19"/>
            <w:szCs w:val="19"/>
            <w:lang w:bidi="ar-SA"/>
          </w:rPr>
          <w:t xml:space="preserve"> query = (</w:t>
        </w:r>
        <w:r>
          <w:rPr>
            <w:rFonts w:ascii="Consolas" w:hAnsi="Consolas" w:cs="Consolas"/>
            <w:color w:val="0000FF"/>
            <w:sz w:val="19"/>
            <w:szCs w:val="19"/>
            <w:lang w:bidi="ar-SA"/>
          </w:rPr>
          <w:t>from</w:t>
        </w:r>
        <w:r>
          <w:rPr>
            <w:rFonts w:ascii="Consolas" w:hAnsi="Consolas" w:cs="Consolas"/>
            <w:color w:val="000000"/>
            <w:sz w:val="19"/>
            <w:szCs w:val="19"/>
            <w:lang w:bidi="ar-SA"/>
          </w:rPr>
          <w:t xml:space="preserve"> ketQua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quanLyTruongHoc.KQHocTaps</w:t>
        </w:r>
      </w:ins>
    </w:p>
    <w:p w14:paraId="57ED9717" w14:textId="77777777" w:rsidR="00DD26F6" w:rsidRDefault="00DD26F6" w:rsidP="00DD26F6">
      <w:pPr>
        <w:autoSpaceDE w:val="0"/>
        <w:autoSpaceDN w:val="0"/>
        <w:adjustRightInd w:val="0"/>
        <w:spacing w:after="0" w:line="240" w:lineRule="auto"/>
        <w:rPr>
          <w:ins w:id="2137" w:author="Ta Huong" w:date="2020-07-01T15:12:00Z"/>
          <w:rFonts w:ascii="Consolas" w:hAnsi="Consolas" w:cs="Consolas"/>
          <w:color w:val="000000"/>
          <w:sz w:val="19"/>
          <w:szCs w:val="19"/>
          <w:lang w:bidi="ar-SA"/>
        </w:rPr>
      </w:pPr>
      <w:ins w:id="2138"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where</w:t>
        </w:r>
        <w:r>
          <w:rPr>
            <w:rFonts w:ascii="Consolas" w:hAnsi="Consolas" w:cs="Consolas"/>
            <w:color w:val="000000"/>
            <w:sz w:val="19"/>
            <w:szCs w:val="19"/>
            <w:lang w:bidi="ar-SA"/>
          </w:rPr>
          <w:t xml:space="preserve"> ketQua.MaHS == maHS &amp;&amp; ketQua.MaGV == maGV</w:t>
        </w:r>
      </w:ins>
    </w:p>
    <w:p w14:paraId="50CA3C19" w14:textId="77777777" w:rsidR="00DD26F6" w:rsidRDefault="00DD26F6" w:rsidP="00DD26F6">
      <w:pPr>
        <w:autoSpaceDE w:val="0"/>
        <w:autoSpaceDN w:val="0"/>
        <w:adjustRightInd w:val="0"/>
        <w:spacing w:after="0" w:line="240" w:lineRule="auto"/>
        <w:rPr>
          <w:ins w:id="2139" w:author="Ta Huong" w:date="2020-07-01T15:12:00Z"/>
          <w:rFonts w:ascii="Consolas" w:hAnsi="Consolas" w:cs="Consolas"/>
          <w:color w:val="000000"/>
          <w:sz w:val="19"/>
          <w:szCs w:val="19"/>
          <w:lang w:bidi="ar-SA"/>
        </w:rPr>
      </w:pPr>
      <w:ins w:id="2140"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select</w:t>
        </w:r>
        <w:r>
          <w:rPr>
            <w:rFonts w:ascii="Consolas" w:hAnsi="Consolas" w:cs="Consolas"/>
            <w:color w:val="000000"/>
            <w:sz w:val="19"/>
            <w:szCs w:val="19"/>
            <w:lang w:bidi="ar-SA"/>
          </w:rPr>
          <w:t xml:space="preserve"> ketQua</w:t>
        </w:r>
        <w:proofErr w:type="gramStart"/>
        <w:r>
          <w:rPr>
            <w:rFonts w:ascii="Consolas" w:hAnsi="Consolas" w:cs="Consolas"/>
            <w:color w:val="000000"/>
            <w:sz w:val="19"/>
            <w:szCs w:val="19"/>
            <w:lang w:bidi="ar-SA"/>
          </w:rPr>
          <w:t>).SingleOrDefault</w:t>
        </w:r>
        <w:proofErr w:type="gramEnd"/>
        <w:r>
          <w:rPr>
            <w:rFonts w:ascii="Consolas" w:hAnsi="Consolas" w:cs="Consolas"/>
            <w:color w:val="000000"/>
            <w:sz w:val="19"/>
            <w:szCs w:val="19"/>
            <w:lang w:bidi="ar-SA"/>
          </w:rPr>
          <w:t>();</w:t>
        </w:r>
      </w:ins>
    </w:p>
    <w:p w14:paraId="797076C0" w14:textId="77777777" w:rsidR="00DD26F6" w:rsidRDefault="00DD26F6" w:rsidP="00DD26F6">
      <w:pPr>
        <w:autoSpaceDE w:val="0"/>
        <w:autoSpaceDN w:val="0"/>
        <w:adjustRightInd w:val="0"/>
        <w:spacing w:after="0" w:line="240" w:lineRule="auto"/>
        <w:rPr>
          <w:ins w:id="2141" w:author="Ta Huong" w:date="2020-07-01T15:12:00Z"/>
          <w:rFonts w:ascii="Consolas" w:hAnsi="Consolas" w:cs="Consolas"/>
          <w:color w:val="000000"/>
          <w:sz w:val="19"/>
          <w:szCs w:val="19"/>
          <w:lang w:bidi="ar-SA"/>
        </w:rPr>
      </w:pPr>
    </w:p>
    <w:p w14:paraId="6A88A4A0" w14:textId="77777777" w:rsidR="00DD26F6" w:rsidRDefault="00DD26F6" w:rsidP="00DD26F6">
      <w:pPr>
        <w:autoSpaceDE w:val="0"/>
        <w:autoSpaceDN w:val="0"/>
        <w:adjustRightInd w:val="0"/>
        <w:spacing w:after="0" w:line="240" w:lineRule="auto"/>
        <w:rPr>
          <w:ins w:id="2142" w:author="Ta Huong" w:date="2020-07-01T15:12:00Z"/>
          <w:rFonts w:ascii="Consolas" w:hAnsi="Consolas" w:cs="Consolas"/>
          <w:color w:val="000000"/>
          <w:sz w:val="19"/>
          <w:szCs w:val="19"/>
          <w:lang w:bidi="ar-SA"/>
        </w:rPr>
      </w:pPr>
      <w:ins w:id="2143"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if</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query !</w:t>
        </w:r>
        <w:proofErr w:type="gramEnd"/>
        <w:r>
          <w:rPr>
            <w:rFonts w:ascii="Consolas" w:hAnsi="Consolas" w:cs="Consolas"/>
            <w:color w:val="000000"/>
            <w:sz w:val="19"/>
            <w:szCs w:val="19"/>
            <w:lang w:bidi="ar-SA"/>
          </w:rPr>
          <w:t xml:space="preserve">= </w:t>
        </w:r>
        <w:r>
          <w:rPr>
            <w:rFonts w:ascii="Consolas" w:hAnsi="Consolas" w:cs="Consolas"/>
            <w:color w:val="0000FF"/>
            <w:sz w:val="19"/>
            <w:szCs w:val="19"/>
            <w:lang w:bidi="ar-SA"/>
          </w:rPr>
          <w:t>null</w:t>
        </w:r>
        <w:r>
          <w:rPr>
            <w:rFonts w:ascii="Consolas" w:hAnsi="Consolas" w:cs="Consolas"/>
            <w:color w:val="000000"/>
            <w:sz w:val="19"/>
            <w:szCs w:val="19"/>
            <w:lang w:bidi="ar-SA"/>
          </w:rPr>
          <w:t>)</w:t>
        </w:r>
      </w:ins>
    </w:p>
    <w:p w14:paraId="17207827" w14:textId="77777777" w:rsidR="00DD26F6" w:rsidRDefault="00DD26F6" w:rsidP="00DD26F6">
      <w:pPr>
        <w:autoSpaceDE w:val="0"/>
        <w:autoSpaceDN w:val="0"/>
        <w:adjustRightInd w:val="0"/>
        <w:spacing w:after="0" w:line="240" w:lineRule="auto"/>
        <w:rPr>
          <w:ins w:id="2144" w:author="Ta Huong" w:date="2020-07-01T15:12:00Z"/>
          <w:rFonts w:ascii="Consolas" w:hAnsi="Consolas" w:cs="Consolas"/>
          <w:color w:val="000000"/>
          <w:sz w:val="19"/>
          <w:szCs w:val="19"/>
          <w:lang w:bidi="ar-SA"/>
        </w:rPr>
      </w:pPr>
      <w:ins w:id="2145" w:author="Ta Huong" w:date="2020-07-01T15:12:00Z">
        <w:r>
          <w:rPr>
            <w:rFonts w:ascii="Consolas" w:hAnsi="Consolas" w:cs="Consolas"/>
            <w:color w:val="000000"/>
            <w:sz w:val="19"/>
            <w:szCs w:val="19"/>
            <w:lang w:bidi="ar-SA"/>
          </w:rPr>
          <w:t xml:space="preserve">                {</w:t>
        </w:r>
      </w:ins>
    </w:p>
    <w:p w14:paraId="53AE2478" w14:textId="77777777" w:rsidR="00DD26F6" w:rsidRDefault="00DD26F6" w:rsidP="00DD26F6">
      <w:pPr>
        <w:autoSpaceDE w:val="0"/>
        <w:autoSpaceDN w:val="0"/>
        <w:adjustRightInd w:val="0"/>
        <w:spacing w:after="0" w:line="240" w:lineRule="auto"/>
        <w:rPr>
          <w:ins w:id="2146" w:author="Ta Huong" w:date="2020-07-01T15:12:00Z"/>
          <w:rFonts w:ascii="Consolas" w:hAnsi="Consolas" w:cs="Consolas"/>
          <w:color w:val="000000"/>
          <w:sz w:val="19"/>
          <w:szCs w:val="19"/>
          <w:lang w:bidi="ar-SA"/>
        </w:rPr>
      </w:pPr>
      <w:ins w:id="2147"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query.KT</w:t>
        </w:r>
        <w:proofErr w:type="gramEnd"/>
        <w:r>
          <w:rPr>
            <w:rFonts w:ascii="Consolas" w:hAnsi="Consolas" w:cs="Consolas"/>
            <w:color w:val="000000"/>
            <w:sz w:val="19"/>
            <w:szCs w:val="19"/>
            <w:lang w:bidi="ar-SA"/>
          </w:rPr>
          <w:t>15P = diem15;</w:t>
        </w:r>
      </w:ins>
    </w:p>
    <w:p w14:paraId="5AB9E130" w14:textId="77777777" w:rsidR="00DD26F6" w:rsidRDefault="00DD26F6" w:rsidP="00DD26F6">
      <w:pPr>
        <w:autoSpaceDE w:val="0"/>
        <w:autoSpaceDN w:val="0"/>
        <w:adjustRightInd w:val="0"/>
        <w:spacing w:after="0" w:line="240" w:lineRule="auto"/>
        <w:rPr>
          <w:ins w:id="2148" w:author="Ta Huong" w:date="2020-07-01T15:12:00Z"/>
          <w:rFonts w:ascii="Consolas" w:hAnsi="Consolas" w:cs="Consolas"/>
          <w:color w:val="000000"/>
          <w:sz w:val="19"/>
          <w:szCs w:val="19"/>
          <w:lang w:bidi="ar-SA"/>
        </w:rPr>
      </w:pPr>
      <w:ins w:id="2149"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query.KT</w:t>
        </w:r>
        <w:proofErr w:type="gramEnd"/>
        <w:r>
          <w:rPr>
            <w:rFonts w:ascii="Consolas" w:hAnsi="Consolas" w:cs="Consolas"/>
            <w:color w:val="000000"/>
            <w:sz w:val="19"/>
            <w:szCs w:val="19"/>
            <w:lang w:bidi="ar-SA"/>
          </w:rPr>
          <w:t>1T = diem1T;</w:t>
        </w:r>
      </w:ins>
    </w:p>
    <w:p w14:paraId="2800E739" w14:textId="77777777" w:rsidR="00DD26F6" w:rsidRDefault="00DD26F6" w:rsidP="00DD26F6">
      <w:pPr>
        <w:autoSpaceDE w:val="0"/>
        <w:autoSpaceDN w:val="0"/>
        <w:adjustRightInd w:val="0"/>
        <w:spacing w:after="0" w:line="240" w:lineRule="auto"/>
        <w:rPr>
          <w:ins w:id="2150" w:author="Ta Huong" w:date="2020-07-01T15:12:00Z"/>
          <w:rFonts w:ascii="Consolas" w:hAnsi="Consolas" w:cs="Consolas"/>
          <w:color w:val="000000"/>
          <w:sz w:val="19"/>
          <w:szCs w:val="19"/>
          <w:lang w:bidi="ar-SA"/>
        </w:rPr>
      </w:pPr>
      <w:ins w:id="2151"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query.DiemThi</w:t>
        </w:r>
        <w:proofErr w:type="gramEnd"/>
        <w:r>
          <w:rPr>
            <w:rFonts w:ascii="Consolas" w:hAnsi="Consolas" w:cs="Consolas"/>
            <w:color w:val="000000"/>
            <w:sz w:val="19"/>
            <w:szCs w:val="19"/>
            <w:lang w:bidi="ar-SA"/>
          </w:rPr>
          <w:t xml:space="preserve"> = diemThi;</w:t>
        </w:r>
      </w:ins>
    </w:p>
    <w:p w14:paraId="45B3480E" w14:textId="77777777" w:rsidR="00DD26F6" w:rsidRDefault="00DD26F6" w:rsidP="00DD26F6">
      <w:pPr>
        <w:autoSpaceDE w:val="0"/>
        <w:autoSpaceDN w:val="0"/>
        <w:adjustRightInd w:val="0"/>
        <w:spacing w:after="0" w:line="240" w:lineRule="auto"/>
        <w:rPr>
          <w:ins w:id="2152" w:author="Ta Huong" w:date="2020-07-01T15:12:00Z"/>
          <w:rFonts w:ascii="Consolas" w:hAnsi="Consolas" w:cs="Consolas"/>
          <w:color w:val="000000"/>
          <w:sz w:val="19"/>
          <w:szCs w:val="19"/>
          <w:lang w:bidi="ar-SA"/>
        </w:rPr>
      </w:pPr>
      <w:ins w:id="2153"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query.DiemTB</w:t>
        </w:r>
        <w:proofErr w:type="gramEnd"/>
        <w:r>
          <w:rPr>
            <w:rFonts w:ascii="Consolas" w:hAnsi="Consolas" w:cs="Consolas"/>
            <w:color w:val="000000"/>
            <w:sz w:val="19"/>
            <w:szCs w:val="19"/>
            <w:lang w:bidi="ar-SA"/>
          </w:rPr>
          <w:t xml:space="preserve"> = diemTB;</w:t>
        </w:r>
      </w:ins>
    </w:p>
    <w:p w14:paraId="09E00C78" w14:textId="77777777" w:rsidR="00DD26F6" w:rsidRDefault="00DD26F6" w:rsidP="00DD26F6">
      <w:pPr>
        <w:autoSpaceDE w:val="0"/>
        <w:autoSpaceDN w:val="0"/>
        <w:adjustRightInd w:val="0"/>
        <w:spacing w:after="0" w:line="240" w:lineRule="auto"/>
        <w:rPr>
          <w:ins w:id="2154" w:author="Ta Huong" w:date="2020-07-01T15:12:00Z"/>
          <w:rFonts w:ascii="Consolas" w:hAnsi="Consolas" w:cs="Consolas"/>
          <w:color w:val="000000"/>
          <w:sz w:val="19"/>
          <w:szCs w:val="19"/>
          <w:lang w:bidi="ar-SA"/>
        </w:rPr>
      </w:pPr>
    </w:p>
    <w:p w14:paraId="734B00BA" w14:textId="77777777" w:rsidR="00DD26F6" w:rsidRDefault="00DD26F6" w:rsidP="00DD26F6">
      <w:pPr>
        <w:autoSpaceDE w:val="0"/>
        <w:autoSpaceDN w:val="0"/>
        <w:adjustRightInd w:val="0"/>
        <w:spacing w:after="0" w:line="240" w:lineRule="auto"/>
        <w:rPr>
          <w:ins w:id="2155" w:author="Ta Huong" w:date="2020-07-01T15:12:00Z"/>
          <w:rFonts w:ascii="Consolas" w:hAnsi="Consolas" w:cs="Consolas"/>
          <w:color w:val="000000"/>
          <w:sz w:val="19"/>
          <w:szCs w:val="19"/>
          <w:lang w:bidi="ar-SA"/>
        </w:rPr>
      </w:pPr>
      <w:ins w:id="2156" w:author="Ta Huong" w:date="2020-07-01T15:12:00Z">
        <w:r>
          <w:rPr>
            <w:rFonts w:ascii="Consolas" w:hAnsi="Consolas" w:cs="Consolas"/>
            <w:color w:val="000000"/>
            <w:sz w:val="19"/>
            <w:szCs w:val="19"/>
            <w:lang w:bidi="ar-SA"/>
          </w:rPr>
          <w:t xml:space="preserve">                    quanLyTruongHoc.SubmitChanges();</w:t>
        </w:r>
      </w:ins>
    </w:p>
    <w:p w14:paraId="1F67D50F" w14:textId="77777777" w:rsidR="00DD26F6" w:rsidRDefault="00DD26F6" w:rsidP="00DD26F6">
      <w:pPr>
        <w:autoSpaceDE w:val="0"/>
        <w:autoSpaceDN w:val="0"/>
        <w:adjustRightInd w:val="0"/>
        <w:spacing w:after="0" w:line="240" w:lineRule="auto"/>
        <w:rPr>
          <w:ins w:id="2157" w:author="Ta Huong" w:date="2020-07-01T15:12:00Z"/>
          <w:rFonts w:ascii="Consolas" w:hAnsi="Consolas" w:cs="Consolas"/>
          <w:color w:val="000000"/>
          <w:sz w:val="19"/>
          <w:szCs w:val="19"/>
          <w:lang w:bidi="ar-SA"/>
        </w:rPr>
      </w:pPr>
      <w:ins w:id="2158" w:author="Ta Huong" w:date="2020-07-01T15:12:00Z">
        <w:r>
          <w:rPr>
            <w:rFonts w:ascii="Consolas" w:hAnsi="Consolas" w:cs="Consolas"/>
            <w:color w:val="000000"/>
            <w:sz w:val="19"/>
            <w:szCs w:val="19"/>
            <w:lang w:bidi="ar-SA"/>
          </w:rPr>
          <w:t xml:space="preserve">                }</w:t>
        </w:r>
      </w:ins>
    </w:p>
    <w:p w14:paraId="6D657318" w14:textId="77777777" w:rsidR="00DD26F6" w:rsidRDefault="00DD26F6" w:rsidP="00DD26F6">
      <w:pPr>
        <w:autoSpaceDE w:val="0"/>
        <w:autoSpaceDN w:val="0"/>
        <w:adjustRightInd w:val="0"/>
        <w:spacing w:after="0" w:line="240" w:lineRule="auto"/>
        <w:rPr>
          <w:ins w:id="2159" w:author="Ta Huong" w:date="2020-07-01T15:12:00Z"/>
          <w:rFonts w:ascii="Consolas" w:hAnsi="Consolas" w:cs="Consolas"/>
          <w:color w:val="000000"/>
          <w:sz w:val="19"/>
          <w:szCs w:val="19"/>
          <w:lang w:bidi="ar-SA"/>
        </w:rPr>
      </w:pPr>
    </w:p>
    <w:p w14:paraId="67FD46F8" w14:textId="77777777" w:rsidR="00DD26F6" w:rsidRDefault="00DD26F6" w:rsidP="00DD26F6">
      <w:pPr>
        <w:autoSpaceDE w:val="0"/>
        <w:autoSpaceDN w:val="0"/>
        <w:adjustRightInd w:val="0"/>
        <w:spacing w:after="0" w:line="240" w:lineRule="auto"/>
        <w:rPr>
          <w:ins w:id="2160" w:author="Ta Huong" w:date="2020-07-01T15:12:00Z"/>
          <w:rFonts w:ascii="Consolas" w:hAnsi="Consolas" w:cs="Consolas"/>
          <w:color w:val="000000"/>
          <w:sz w:val="19"/>
          <w:szCs w:val="19"/>
          <w:lang w:bidi="ar-SA"/>
        </w:rPr>
      </w:pPr>
      <w:ins w:id="2161"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true</w:t>
        </w:r>
        <w:r>
          <w:rPr>
            <w:rFonts w:ascii="Consolas" w:hAnsi="Consolas" w:cs="Consolas"/>
            <w:color w:val="000000"/>
            <w:sz w:val="19"/>
            <w:szCs w:val="19"/>
            <w:lang w:bidi="ar-SA"/>
          </w:rPr>
          <w:t>;</w:t>
        </w:r>
      </w:ins>
    </w:p>
    <w:p w14:paraId="7A987D9E" w14:textId="77777777" w:rsidR="00DD26F6" w:rsidRDefault="00DD26F6" w:rsidP="00DD26F6">
      <w:pPr>
        <w:autoSpaceDE w:val="0"/>
        <w:autoSpaceDN w:val="0"/>
        <w:adjustRightInd w:val="0"/>
        <w:spacing w:after="0" w:line="240" w:lineRule="auto"/>
        <w:rPr>
          <w:ins w:id="2162" w:author="Ta Huong" w:date="2020-07-01T15:12:00Z"/>
          <w:rFonts w:ascii="Consolas" w:hAnsi="Consolas" w:cs="Consolas"/>
          <w:color w:val="000000"/>
          <w:sz w:val="19"/>
          <w:szCs w:val="19"/>
          <w:lang w:bidi="ar-SA"/>
        </w:rPr>
      </w:pPr>
      <w:ins w:id="2163" w:author="Ta Huong" w:date="2020-07-01T15:12:00Z">
        <w:r>
          <w:rPr>
            <w:rFonts w:ascii="Consolas" w:hAnsi="Consolas" w:cs="Consolas"/>
            <w:color w:val="000000"/>
            <w:sz w:val="19"/>
            <w:szCs w:val="19"/>
            <w:lang w:bidi="ar-SA"/>
          </w:rPr>
          <w:t xml:space="preserve">            }</w:t>
        </w:r>
      </w:ins>
    </w:p>
    <w:p w14:paraId="47181B52" w14:textId="77777777" w:rsidR="00DD26F6" w:rsidRDefault="00DD26F6" w:rsidP="00DD26F6">
      <w:pPr>
        <w:autoSpaceDE w:val="0"/>
        <w:autoSpaceDN w:val="0"/>
        <w:adjustRightInd w:val="0"/>
        <w:spacing w:after="0" w:line="240" w:lineRule="auto"/>
        <w:rPr>
          <w:ins w:id="2164" w:author="Ta Huong" w:date="2020-07-01T15:12:00Z"/>
          <w:rFonts w:ascii="Consolas" w:hAnsi="Consolas" w:cs="Consolas"/>
          <w:color w:val="000000"/>
          <w:sz w:val="19"/>
          <w:szCs w:val="19"/>
          <w:lang w:bidi="ar-SA"/>
        </w:rPr>
      </w:pPr>
      <w:ins w:id="2165"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catch</w:t>
        </w:r>
      </w:ins>
    </w:p>
    <w:p w14:paraId="02DCFBA0" w14:textId="77777777" w:rsidR="00DD26F6" w:rsidRDefault="00DD26F6" w:rsidP="00DD26F6">
      <w:pPr>
        <w:autoSpaceDE w:val="0"/>
        <w:autoSpaceDN w:val="0"/>
        <w:adjustRightInd w:val="0"/>
        <w:spacing w:after="0" w:line="240" w:lineRule="auto"/>
        <w:rPr>
          <w:ins w:id="2166" w:author="Ta Huong" w:date="2020-07-01T15:12:00Z"/>
          <w:rFonts w:ascii="Consolas" w:hAnsi="Consolas" w:cs="Consolas"/>
          <w:color w:val="000000"/>
          <w:sz w:val="19"/>
          <w:szCs w:val="19"/>
          <w:lang w:bidi="ar-SA"/>
        </w:rPr>
      </w:pPr>
      <w:ins w:id="2167" w:author="Ta Huong" w:date="2020-07-01T15:12:00Z">
        <w:r>
          <w:rPr>
            <w:rFonts w:ascii="Consolas" w:hAnsi="Consolas" w:cs="Consolas"/>
            <w:color w:val="000000"/>
            <w:sz w:val="19"/>
            <w:szCs w:val="19"/>
            <w:lang w:bidi="ar-SA"/>
          </w:rPr>
          <w:t xml:space="preserve">            {</w:t>
        </w:r>
      </w:ins>
    </w:p>
    <w:p w14:paraId="72ADCCA3" w14:textId="77777777" w:rsidR="00DD26F6" w:rsidRDefault="00DD26F6" w:rsidP="00DD26F6">
      <w:pPr>
        <w:autoSpaceDE w:val="0"/>
        <w:autoSpaceDN w:val="0"/>
        <w:adjustRightInd w:val="0"/>
        <w:spacing w:after="0" w:line="240" w:lineRule="auto"/>
        <w:rPr>
          <w:ins w:id="2168" w:author="Ta Huong" w:date="2020-07-01T15:12:00Z"/>
          <w:rFonts w:ascii="Consolas" w:hAnsi="Consolas" w:cs="Consolas"/>
          <w:color w:val="000000"/>
          <w:sz w:val="19"/>
          <w:szCs w:val="19"/>
          <w:lang w:bidi="ar-SA"/>
        </w:rPr>
      </w:pPr>
      <w:ins w:id="2169"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false</w:t>
        </w:r>
        <w:r>
          <w:rPr>
            <w:rFonts w:ascii="Consolas" w:hAnsi="Consolas" w:cs="Consolas"/>
            <w:color w:val="000000"/>
            <w:sz w:val="19"/>
            <w:szCs w:val="19"/>
            <w:lang w:bidi="ar-SA"/>
          </w:rPr>
          <w:t>;</w:t>
        </w:r>
      </w:ins>
    </w:p>
    <w:p w14:paraId="10908D2B" w14:textId="77777777" w:rsidR="00DD26F6" w:rsidRDefault="00DD26F6" w:rsidP="00DD26F6">
      <w:pPr>
        <w:autoSpaceDE w:val="0"/>
        <w:autoSpaceDN w:val="0"/>
        <w:adjustRightInd w:val="0"/>
        <w:spacing w:after="0" w:line="240" w:lineRule="auto"/>
        <w:rPr>
          <w:ins w:id="2170" w:author="Ta Huong" w:date="2020-07-01T15:12:00Z"/>
          <w:rFonts w:ascii="Consolas" w:hAnsi="Consolas" w:cs="Consolas"/>
          <w:color w:val="000000"/>
          <w:sz w:val="19"/>
          <w:szCs w:val="19"/>
          <w:lang w:bidi="ar-SA"/>
        </w:rPr>
      </w:pPr>
      <w:ins w:id="2171" w:author="Ta Huong" w:date="2020-07-01T15:12:00Z">
        <w:r>
          <w:rPr>
            <w:rFonts w:ascii="Consolas" w:hAnsi="Consolas" w:cs="Consolas"/>
            <w:color w:val="000000"/>
            <w:sz w:val="19"/>
            <w:szCs w:val="19"/>
            <w:lang w:bidi="ar-SA"/>
          </w:rPr>
          <w:t xml:space="preserve">            }</w:t>
        </w:r>
      </w:ins>
    </w:p>
    <w:p w14:paraId="14847015" w14:textId="77777777" w:rsidR="00DD26F6" w:rsidRDefault="00DD26F6" w:rsidP="00DD26F6">
      <w:pPr>
        <w:autoSpaceDE w:val="0"/>
        <w:autoSpaceDN w:val="0"/>
        <w:adjustRightInd w:val="0"/>
        <w:spacing w:after="0" w:line="240" w:lineRule="auto"/>
        <w:rPr>
          <w:ins w:id="2172" w:author="Ta Huong" w:date="2020-07-01T15:12:00Z"/>
          <w:rFonts w:ascii="Consolas" w:hAnsi="Consolas" w:cs="Consolas"/>
          <w:color w:val="000000"/>
          <w:sz w:val="19"/>
          <w:szCs w:val="19"/>
          <w:lang w:bidi="ar-SA"/>
        </w:rPr>
      </w:pPr>
    </w:p>
    <w:p w14:paraId="37CC97B7" w14:textId="77777777" w:rsidR="00DD26F6" w:rsidRDefault="00DD26F6" w:rsidP="00DD26F6">
      <w:pPr>
        <w:autoSpaceDE w:val="0"/>
        <w:autoSpaceDN w:val="0"/>
        <w:adjustRightInd w:val="0"/>
        <w:spacing w:after="0" w:line="240" w:lineRule="auto"/>
        <w:rPr>
          <w:ins w:id="2173" w:author="Ta Huong" w:date="2020-07-01T15:12:00Z"/>
          <w:rFonts w:ascii="Consolas" w:hAnsi="Consolas" w:cs="Consolas"/>
          <w:color w:val="000000"/>
          <w:sz w:val="19"/>
          <w:szCs w:val="19"/>
          <w:lang w:bidi="ar-SA"/>
        </w:rPr>
      </w:pPr>
      <w:ins w:id="2174"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canExecute;            </w:t>
        </w:r>
      </w:ins>
    </w:p>
    <w:p w14:paraId="3EE52943" w14:textId="77777777" w:rsidR="00DD26F6" w:rsidRDefault="00DD26F6" w:rsidP="00DD26F6">
      <w:pPr>
        <w:autoSpaceDE w:val="0"/>
        <w:autoSpaceDN w:val="0"/>
        <w:adjustRightInd w:val="0"/>
        <w:spacing w:after="0" w:line="240" w:lineRule="auto"/>
        <w:rPr>
          <w:ins w:id="2175" w:author="Ta Huong" w:date="2020-07-01T15:12:00Z"/>
          <w:rFonts w:ascii="Consolas" w:hAnsi="Consolas" w:cs="Consolas"/>
          <w:color w:val="000000"/>
          <w:sz w:val="19"/>
          <w:szCs w:val="19"/>
          <w:lang w:bidi="ar-SA"/>
        </w:rPr>
      </w:pPr>
      <w:ins w:id="2176" w:author="Ta Huong" w:date="2020-07-01T15:12:00Z">
        <w:r>
          <w:rPr>
            <w:rFonts w:ascii="Consolas" w:hAnsi="Consolas" w:cs="Consolas"/>
            <w:color w:val="000000"/>
            <w:sz w:val="19"/>
            <w:szCs w:val="19"/>
            <w:lang w:bidi="ar-SA"/>
          </w:rPr>
          <w:t xml:space="preserve">        }</w:t>
        </w:r>
      </w:ins>
    </w:p>
    <w:p w14:paraId="786CCAC0" w14:textId="77777777" w:rsidR="00DD26F6" w:rsidRDefault="00DD26F6" w:rsidP="00DD26F6">
      <w:pPr>
        <w:autoSpaceDE w:val="0"/>
        <w:autoSpaceDN w:val="0"/>
        <w:adjustRightInd w:val="0"/>
        <w:spacing w:after="0" w:line="240" w:lineRule="auto"/>
        <w:rPr>
          <w:ins w:id="2177" w:author="Ta Huong" w:date="2020-07-01T15:12:00Z"/>
          <w:rFonts w:ascii="Consolas" w:hAnsi="Consolas" w:cs="Consolas"/>
          <w:color w:val="000000"/>
          <w:sz w:val="19"/>
          <w:szCs w:val="19"/>
          <w:lang w:bidi="ar-SA"/>
        </w:rPr>
      </w:pPr>
    </w:p>
    <w:p w14:paraId="00AB18AC" w14:textId="77777777" w:rsidR="00DD26F6" w:rsidRDefault="00DD26F6" w:rsidP="00DD26F6">
      <w:pPr>
        <w:autoSpaceDE w:val="0"/>
        <w:autoSpaceDN w:val="0"/>
        <w:adjustRightInd w:val="0"/>
        <w:spacing w:after="0" w:line="240" w:lineRule="auto"/>
        <w:rPr>
          <w:ins w:id="2178" w:author="Ta Huong" w:date="2020-07-01T15:12:00Z"/>
          <w:rFonts w:ascii="Consolas" w:hAnsi="Consolas" w:cs="Consolas"/>
          <w:color w:val="000000"/>
          <w:sz w:val="19"/>
          <w:szCs w:val="19"/>
          <w:lang w:bidi="ar-SA"/>
        </w:rPr>
      </w:pPr>
      <w:ins w:id="2179"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xoaHocSinhKhoiDanhSachLop(</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maHS)</w:t>
        </w:r>
      </w:ins>
    </w:p>
    <w:p w14:paraId="3EDE27C5" w14:textId="77777777" w:rsidR="00DD26F6" w:rsidRDefault="00DD26F6" w:rsidP="00DD26F6">
      <w:pPr>
        <w:autoSpaceDE w:val="0"/>
        <w:autoSpaceDN w:val="0"/>
        <w:adjustRightInd w:val="0"/>
        <w:spacing w:after="0" w:line="240" w:lineRule="auto"/>
        <w:rPr>
          <w:ins w:id="2180" w:author="Ta Huong" w:date="2020-07-01T15:12:00Z"/>
          <w:rFonts w:ascii="Consolas" w:hAnsi="Consolas" w:cs="Consolas"/>
          <w:color w:val="000000"/>
          <w:sz w:val="19"/>
          <w:szCs w:val="19"/>
          <w:lang w:bidi="ar-SA"/>
        </w:rPr>
      </w:pPr>
      <w:ins w:id="2181" w:author="Ta Huong" w:date="2020-07-01T15:12:00Z">
        <w:r>
          <w:rPr>
            <w:rFonts w:ascii="Consolas" w:hAnsi="Consolas" w:cs="Consolas"/>
            <w:color w:val="000000"/>
            <w:sz w:val="19"/>
            <w:szCs w:val="19"/>
            <w:lang w:bidi="ar-SA"/>
          </w:rPr>
          <w:t xml:space="preserve">        {</w:t>
        </w:r>
      </w:ins>
    </w:p>
    <w:p w14:paraId="6BA88DA0" w14:textId="77777777" w:rsidR="00DD26F6" w:rsidRDefault="00DD26F6" w:rsidP="00DD26F6">
      <w:pPr>
        <w:autoSpaceDE w:val="0"/>
        <w:autoSpaceDN w:val="0"/>
        <w:adjustRightInd w:val="0"/>
        <w:spacing w:after="0" w:line="240" w:lineRule="auto"/>
        <w:rPr>
          <w:ins w:id="2182" w:author="Ta Huong" w:date="2020-07-01T15:12:00Z"/>
          <w:rFonts w:ascii="Consolas" w:hAnsi="Consolas" w:cs="Consolas"/>
          <w:color w:val="000000"/>
          <w:sz w:val="19"/>
          <w:szCs w:val="19"/>
          <w:lang w:bidi="ar-SA"/>
        </w:rPr>
      </w:pPr>
      <w:ins w:id="2183"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try</w:t>
        </w:r>
      </w:ins>
    </w:p>
    <w:p w14:paraId="3C4E2F5B" w14:textId="77777777" w:rsidR="00DD26F6" w:rsidRDefault="00DD26F6" w:rsidP="00DD26F6">
      <w:pPr>
        <w:autoSpaceDE w:val="0"/>
        <w:autoSpaceDN w:val="0"/>
        <w:adjustRightInd w:val="0"/>
        <w:spacing w:after="0" w:line="240" w:lineRule="auto"/>
        <w:rPr>
          <w:ins w:id="2184" w:author="Ta Huong" w:date="2020-07-01T15:12:00Z"/>
          <w:rFonts w:ascii="Consolas" w:hAnsi="Consolas" w:cs="Consolas"/>
          <w:color w:val="000000"/>
          <w:sz w:val="19"/>
          <w:szCs w:val="19"/>
          <w:lang w:bidi="ar-SA"/>
        </w:rPr>
      </w:pPr>
      <w:ins w:id="2185" w:author="Ta Huong" w:date="2020-07-01T15:12:00Z">
        <w:r>
          <w:rPr>
            <w:rFonts w:ascii="Consolas" w:hAnsi="Consolas" w:cs="Consolas"/>
            <w:color w:val="000000"/>
            <w:sz w:val="19"/>
            <w:szCs w:val="19"/>
            <w:lang w:bidi="ar-SA"/>
          </w:rPr>
          <w:t xml:space="preserve">            {</w:t>
        </w:r>
      </w:ins>
    </w:p>
    <w:p w14:paraId="1E7B9632" w14:textId="77777777" w:rsidR="00DD26F6" w:rsidRDefault="00DD26F6" w:rsidP="00DD26F6">
      <w:pPr>
        <w:autoSpaceDE w:val="0"/>
        <w:autoSpaceDN w:val="0"/>
        <w:adjustRightInd w:val="0"/>
        <w:spacing w:after="0" w:line="240" w:lineRule="auto"/>
        <w:rPr>
          <w:ins w:id="2186" w:author="Ta Huong" w:date="2020-07-01T15:12:00Z"/>
          <w:rFonts w:ascii="Consolas" w:hAnsi="Consolas" w:cs="Consolas"/>
          <w:color w:val="000000"/>
          <w:sz w:val="19"/>
          <w:szCs w:val="19"/>
          <w:lang w:bidi="ar-SA"/>
        </w:rPr>
      </w:pPr>
      <w:ins w:id="2187"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var</w:t>
        </w:r>
        <w:r>
          <w:rPr>
            <w:rFonts w:ascii="Consolas" w:hAnsi="Consolas" w:cs="Consolas"/>
            <w:color w:val="000000"/>
            <w:sz w:val="19"/>
            <w:szCs w:val="19"/>
            <w:lang w:bidi="ar-SA"/>
          </w:rPr>
          <w:t xml:space="preserve"> query1 = </w:t>
        </w:r>
        <w:r>
          <w:rPr>
            <w:rFonts w:ascii="Consolas" w:hAnsi="Consolas" w:cs="Consolas"/>
            <w:color w:val="0000FF"/>
            <w:sz w:val="19"/>
            <w:szCs w:val="19"/>
            <w:lang w:bidi="ar-SA"/>
          </w:rPr>
          <w:t>from</w:t>
        </w:r>
        <w:r>
          <w:rPr>
            <w:rFonts w:ascii="Consolas" w:hAnsi="Consolas" w:cs="Consolas"/>
            <w:color w:val="000000"/>
            <w:sz w:val="19"/>
            <w:szCs w:val="19"/>
            <w:lang w:bidi="ar-SA"/>
          </w:rPr>
          <w:t xml:space="preserve"> hoc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quanLyTruongHoc.Hocs</w:t>
        </w:r>
      </w:ins>
    </w:p>
    <w:p w14:paraId="063DB15E" w14:textId="77777777" w:rsidR="00DD26F6" w:rsidRDefault="00DD26F6" w:rsidP="00DD26F6">
      <w:pPr>
        <w:autoSpaceDE w:val="0"/>
        <w:autoSpaceDN w:val="0"/>
        <w:adjustRightInd w:val="0"/>
        <w:spacing w:after="0" w:line="240" w:lineRule="auto"/>
        <w:rPr>
          <w:ins w:id="2188" w:author="Ta Huong" w:date="2020-07-01T15:12:00Z"/>
          <w:rFonts w:ascii="Consolas" w:hAnsi="Consolas" w:cs="Consolas"/>
          <w:color w:val="000000"/>
          <w:sz w:val="19"/>
          <w:szCs w:val="19"/>
          <w:lang w:bidi="ar-SA"/>
        </w:rPr>
      </w:pPr>
      <w:ins w:id="2189"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where</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hoc.MaHS</w:t>
        </w:r>
        <w:proofErr w:type="gramEnd"/>
        <w:r>
          <w:rPr>
            <w:rFonts w:ascii="Consolas" w:hAnsi="Consolas" w:cs="Consolas"/>
            <w:color w:val="000000"/>
            <w:sz w:val="19"/>
            <w:szCs w:val="19"/>
            <w:lang w:bidi="ar-SA"/>
          </w:rPr>
          <w:t xml:space="preserve"> == maHS</w:t>
        </w:r>
      </w:ins>
    </w:p>
    <w:p w14:paraId="07CA1547" w14:textId="77777777" w:rsidR="00DD26F6" w:rsidRDefault="00DD26F6" w:rsidP="00DD26F6">
      <w:pPr>
        <w:autoSpaceDE w:val="0"/>
        <w:autoSpaceDN w:val="0"/>
        <w:adjustRightInd w:val="0"/>
        <w:spacing w:after="0" w:line="240" w:lineRule="auto"/>
        <w:rPr>
          <w:ins w:id="2190" w:author="Ta Huong" w:date="2020-07-01T15:12:00Z"/>
          <w:rFonts w:ascii="Consolas" w:hAnsi="Consolas" w:cs="Consolas"/>
          <w:color w:val="000000"/>
          <w:sz w:val="19"/>
          <w:szCs w:val="19"/>
          <w:lang w:bidi="ar-SA"/>
        </w:rPr>
      </w:pPr>
      <w:ins w:id="2191"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select</w:t>
        </w:r>
        <w:r>
          <w:rPr>
            <w:rFonts w:ascii="Consolas" w:hAnsi="Consolas" w:cs="Consolas"/>
            <w:color w:val="000000"/>
            <w:sz w:val="19"/>
            <w:szCs w:val="19"/>
            <w:lang w:bidi="ar-SA"/>
          </w:rPr>
          <w:t xml:space="preserve"> hoc;</w:t>
        </w:r>
      </w:ins>
    </w:p>
    <w:p w14:paraId="6E9F0C1F" w14:textId="77777777" w:rsidR="00DD26F6" w:rsidRDefault="00DD26F6" w:rsidP="00DD26F6">
      <w:pPr>
        <w:autoSpaceDE w:val="0"/>
        <w:autoSpaceDN w:val="0"/>
        <w:adjustRightInd w:val="0"/>
        <w:spacing w:after="0" w:line="240" w:lineRule="auto"/>
        <w:rPr>
          <w:ins w:id="2192" w:author="Ta Huong" w:date="2020-07-01T15:12:00Z"/>
          <w:rFonts w:ascii="Consolas" w:hAnsi="Consolas" w:cs="Consolas"/>
          <w:color w:val="000000"/>
          <w:sz w:val="19"/>
          <w:szCs w:val="19"/>
          <w:lang w:bidi="ar-SA"/>
        </w:rPr>
      </w:pPr>
    </w:p>
    <w:p w14:paraId="66A0FE77" w14:textId="77777777" w:rsidR="00DD26F6" w:rsidRDefault="00DD26F6" w:rsidP="00DD26F6">
      <w:pPr>
        <w:autoSpaceDE w:val="0"/>
        <w:autoSpaceDN w:val="0"/>
        <w:adjustRightInd w:val="0"/>
        <w:spacing w:after="0" w:line="240" w:lineRule="auto"/>
        <w:rPr>
          <w:ins w:id="2193" w:author="Ta Huong" w:date="2020-07-01T15:12:00Z"/>
          <w:rFonts w:ascii="Consolas" w:hAnsi="Consolas" w:cs="Consolas"/>
          <w:color w:val="000000"/>
          <w:sz w:val="19"/>
          <w:szCs w:val="19"/>
          <w:lang w:bidi="ar-SA"/>
        </w:rPr>
      </w:pPr>
      <w:ins w:id="2194"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quanLyTruongHoc.Hocs.DeleteAllOnSubmit</w:t>
        </w:r>
        <w:proofErr w:type="gramEnd"/>
        <w:r>
          <w:rPr>
            <w:rFonts w:ascii="Consolas" w:hAnsi="Consolas" w:cs="Consolas"/>
            <w:color w:val="000000"/>
            <w:sz w:val="19"/>
            <w:szCs w:val="19"/>
            <w:lang w:bidi="ar-SA"/>
          </w:rPr>
          <w:t>(query1);</w:t>
        </w:r>
      </w:ins>
    </w:p>
    <w:p w14:paraId="494F0926" w14:textId="77777777" w:rsidR="00DD26F6" w:rsidRDefault="00DD26F6" w:rsidP="00DD26F6">
      <w:pPr>
        <w:autoSpaceDE w:val="0"/>
        <w:autoSpaceDN w:val="0"/>
        <w:adjustRightInd w:val="0"/>
        <w:spacing w:after="0" w:line="240" w:lineRule="auto"/>
        <w:rPr>
          <w:ins w:id="2195" w:author="Ta Huong" w:date="2020-07-01T15:12:00Z"/>
          <w:rFonts w:ascii="Consolas" w:hAnsi="Consolas" w:cs="Consolas"/>
          <w:color w:val="000000"/>
          <w:sz w:val="19"/>
          <w:szCs w:val="19"/>
          <w:lang w:bidi="ar-SA"/>
        </w:rPr>
      </w:pPr>
      <w:ins w:id="2196" w:author="Ta Huong" w:date="2020-07-01T15:12:00Z">
        <w:r>
          <w:rPr>
            <w:rFonts w:ascii="Consolas" w:hAnsi="Consolas" w:cs="Consolas"/>
            <w:color w:val="000000"/>
            <w:sz w:val="19"/>
            <w:szCs w:val="19"/>
            <w:lang w:bidi="ar-SA"/>
          </w:rPr>
          <w:t xml:space="preserve">                quanLyTruongHoc.SubmitChanges();</w:t>
        </w:r>
      </w:ins>
    </w:p>
    <w:p w14:paraId="781EE28C" w14:textId="77777777" w:rsidR="00DD26F6" w:rsidRDefault="00DD26F6" w:rsidP="00DD26F6">
      <w:pPr>
        <w:autoSpaceDE w:val="0"/>
        <w:autoSpaceDN w:val="0"/>
        <w:adjustRightInd w:val="0"/>
        <w:spacing w:after="0" w:line="240" w:lineRule="auto"/>
        <w:rPr>
          <w:ins w:id="2197" w:author="Ta Huong" w:date="2020-07-01T15:12:00Z"/>
          <w:rFonts w:ascii="Consolas" w:hAnsi="Consolas" w:cs="Consolas"/>
          <w:color w:val="000000"/>
          <w:sz w:val="19"/>
          <w:szCs w:val="19"/>
          <w:lang w:bidi="ar-SA"/>
        </w:rPr>
      </w:pPr>
    </w:p>
    <w:p w14:paraId="53E61CB4" w14:textId="77777777" w:rsidR="00DD26F6" w:rsidRDefault="00DD26F6" w:rsidP="00DD26F6">
      <w:pPr>
        <w:autoSpaceDE w:val="0"/>
        <w:autoSpaceDN w:val="0"/>
        <w:adjustRightInd w:val="0"/>
        <w:spacing w:after="0" w:line="240" w:lineRule="auto"/>
        <w:rPr>
          <w:ins w:id="2198" w:author="Ta Huong" w:date="2020-07-01T15:12:00Z"/>
          <w:rFonts w:ascii="Consolas" w:hAnsi="Consolas" w:cs="Consolas"/>
          <w:color w:val="000000"/>
          <w:sz w:val="19"/>
          <w:szCs w:val="19"/>
          <w:lang w:bidi="ar-SA"/>
        </w:rPr>
      </w:pPr>
      <w:ins w:id="2199"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var</w:t>
        </w:r>
        <w:r>
          <w:rPr>
            <w:rFonts w:ascii="Consolas" w:hAnsi="Consolas" w:cs="Consolas"/>
            <w:color w:val="000000"/>
            <w:sz w:val="19"/>
            <w:szCs w:val="19"/>
            <w:lang w:bidi="ar-SA"/>
          </w:rPr>
          <w:t xml:space="preserve"> query2 = </w:t>
        </w:r>
        <w:r>
          <w:rPr>
            <w:rFonts w:ascii="Consolas" w:hAnsi="Consolas" w:cs="Consolas"/>
            <w:color w:val="0000FF"/>
            <w:sz w:val="19"/>
            <w:szCs w:val="19"/>
            <w:lang w:bidi="ar-SA"/>
          </w:rPr>
          <w:t>from</w:t>
        </w:r>
        <w:r>
          <w:rPr>
            <w:rFonts w:ascii="Consolas" w:hAnsi="Consolas" w:cs="Consolas"/>
            <w:color w:val="000000"/>
            <w:sz w:val="19"/>
            <w:szCs w:val="19"/>
            <w:lang w:bidi="ar-SA"/>
          </w:rPr>
          <w:t xml:space="preserve"> hocSinh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quanLyTruongHoc.HocSinhs</w:t>
        </w:r>
      </w:ins>
    </w:p>
    <w:p w14:paraId="3DE80B5E" w14:textId="77777777" w:rsidR="00DD26F6" w:rsidRDefault="00DD26F6" w:rsidP="00DD26F6">
      <w:pPr>
        <w:autoSpaceDE w:val="0"/>
        <w:autoSpaceDN w:val="0"/>
        <w:adjustRightInd w:val="0"/>
        <w:spacing w:after="0" w:line="240" w:lineRule="auto"/>
        <w:rPr>
          <w:ins w:id="2200" w:author="Ta Huong" w:date="2020-07-01T15:12:00Z"/>
          <w:rFonts w:ascii="Consolas" w:hAnsi="Consolas" w:cs="Consolas"/>
          <w:color w:val="000000"/>
          <w:sz w:val="19"/>
          <w:szCs w:val="19"/>
          <w:lang w:bidi="ar-SA"/>
        </w:rPr>
      </w:pPr>
      <w:ins w:id="2201"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where</w:t>
        </w:r>
        <w:r>
          <w:rPr>
            <w:rFonts w:ascii="Consolas" w:hAnsi="Consolas" w:cs="Consolas"/>
            <w:color w:val="000000"/>
            <w:sz w:val="19"/>
            <w:szCs w:val="19"/>
            <w:lang w:bidi="ar-SA"/>
          </w:rPr>
          <w:t xml:space="preserve"> hocSinh.MaHS == maHS</w:t>
        </w:r>
      </w:ins>
    </w:p>
    <w:p w14:paraId="0A08F729" w14:textId="77777777" w:rsidR="00DD26F6" w:rsidRDefault="00DD26F6" w:rsidP="00DD26F6">
      <w:pPr>
        <w:autoSpaceDE w:val="0"/>
        <w:autoSpaceDN w:val="0"/>
        <w:adjustRightInd w:val="0"/>
        <w:spacing w:after="0" w:line="240" w:lineRule="auto"/>
        <w:rPr>
          <w:ins w:id="2202" w:author="Ta Huong" w:date="2020-07-01T15:12:00Z"/>
          <w:rFonts w:ascii="Consolas" w:hAnsi="Consolas" w:cs="Consolas"/>
          <w:color w:val="000000"/>
          <w:sz w:val="19"/>
          <w:szCs w:val="19"/>
          <w:lang w:bidi="ar-SA"/>
        </w:rPr>
      </w:pPr>
      <w:ins w:id="2203"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select</w:t>
        </w:r>
        <w:r>
          <w:rPr>
            <w:rFonts w:ascii="Consolas" w:hAnsi="Consolas" w:cs="Consolas"/>
            <w:color w:val="000000"/>
            <w:sz w:val="19"/>
            <w:szCs w:val="19"/>
            <w:lang w:bidi="ar-SA"/>
          </w:rPr>
          <w:t xml:space="preserve"> hocSinh;</w:t>
        </w:r>
      </w:ins>
    </w:p>
    <w:p w14:paraId="14FE837D" w14:textId="77777777" w:rsidR="00DD26F6" w:rsidRDefault="00DD26F6" w:rsidP="00DD26F6">
      <w:pPr>
        <w:autoSpaceDE w:val="0"/>
        <w:autoSpaceDN w:val="0"/>
        <w:adjustRightInd w:val="0"/>
        <w:spacing w:after="0" w:line="240" w:lineRule="auto"/>
        <w:rPr>
          <w:ins w:id="2204" w:author="Ta Huong" w:date="2020-07-01T15:12:00Z"/>
          <w:rFonts w:ascii="Consolas" w:hAnsi="Consolas" w:cs="Consolas"/>
          <w:color w:val="000000"/>
          <w:sz w:val="19"/>
          <w:szCs w:val="19"/>
          <w:lang w:bidi="ar-SA"/>
        </w:rPr>
      </w:pPr>
    </w:p>
    <w:p w14:paraId="0307109B" w14:textId="77777777" w:rsidR="00DD26F6" w:rsidRDefault="00DD26F6" w:rsidP="00DD26F6">
      <w:pPr>
        <w:autoSpaceDE w:val="0"/>
        <w:autoSpaceDN w:val="0"/>
        <w:adjustRightInd w:val="0"/>
        <w:spacing w:after="0" w:line="240" w:lineRule="auto"/>
        <w:rPr>
          <w:ins w:id="2205" w:author="Ta Huong" w:date="2020-07-01T15:12:00Z"/>
          <w:rFonts w:ascii="Consolas" w:hAnsi="Consolas" w:cs="Consolas"/>
          <w:color w:val="000000"/>
          <w:sz w:val="19"/>
          <w:szCs w:val="19"/>
          <w:lang w:bidi="ar-SA"/>
        </w:rPr>
      </w:pPr>
      <w:ins w:id="2206"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quanLyTruongHoc.HocSinhs.DeleteAllOnSubmit</w:t>
        </w:r>
        <w:proofErr w:type="gramEnd"/>
        <w:r>
          <w:rPr>
            <w:rFonts w:ascii="Consolas" w:hAnsi="Consolas" w:cs="Consolas"/>
            <w:color w:val="000000"/>
            <w:sz w:val="19"/>
            <w:szCs w:val="19"/>
            <w:lang w:bidi="ar-SA"/>
          </w:rPr>
          <w:t>(query2);</w:t>
        </w:r>
      </w:ins>
    </w:p>
    <w:p w14:paraId="4114B4A5" w14:textId="77777777" w:rsidR="00DD26F6" w:rsidRDefault="00DD26F6" w:rsidP="00DD26F6">
      <w:pPr>
        <w:autoSpaceDE w:val="0"/>
        <w:autoSpaceDN w:val="0"/>
        <w:adjustRightInd w:val="0"/>
        <w:spacing w:after="0" w:line="240" w:lineRule="auto"/>
        <w:rPr>
          <w:ins w:id="2207" w:author="Ta Huong" w:date="2020-07-01T15:12:00Z"/>
          <w:rFonts w:ascii="Consolas" w:hAnsi="Consolas" w:cs="Consolas"/>
          <w:color w:val="000000"/>
          <w:sz w:val="19"/>
          <w:szCs w:val="19"/>
          <w:lang w:bidi="ar-SA"/>
        </w:rPr>
      </w:pPr>
      <w:ins w:id="2208" w:author="Ta Huong" w:date="2020-07-01T15:12:00Z">
        <w:r>
          <w:rPr>
            <w:rFonts w:ascii="Consolas" w:hAnsi="Consolas" w:cs="Consolas"/>
            <w:color w:val="000000"/>
            <w:sz w:val="19"/>
            <w:szCs w:val="19"/>
            <w:lang w:bidi="ar-SA"/>
          </w:rPr>
          <w:t xml:space="preserve">                quanLyTruongHoc.SubmitChanges();</w:t>
        </w:r>
      </w:ins>
    </w:p>
    <w:p w14:paraId="5262E978" w14:textId="77777777" w:rsidR="00DD26F6" w:rsidRDefault="00DD26F6" w:rsidP="00DD26F6">
      <w:pPr>
        <w:autoSpaceDE w:val="0"/>
        <w:autoSpaceDN w:val="0"/>
        <w:adjustRightInd w:val="0"/>
        <w:spacing w:after="0" w:line="240" w:lineRule="auto"/>
        <w:rPr>
          <w:ins w:id="2209" w:author="Ta Huong" w:date="2020-07-01T15:12:00Z"/>
          <w:rFonts w:ascii="Consolas" w:hAnsi="Consolas" w:cs="Consolas"/>
          <w:color w:val="000000"/>
          <w:sz w:val="19"/>
          <w:szCs w:val="19"/>
          <w:lang w:bidi="ar-SA"/>
        </w:rPr>
      </w:pPr>
    </w:p>
    <w:p w14:paraId="37A39508" w14:textId="77777777" w:rsidR="00DD26F6" w:rsidRDefault="00DD26F6" w:rsidP="00DD26F6">
      <w:pPr>
        <w:autoSpaceDE w:val="0"/>
        <w:autoSpaceDN w:val="0"/>
        <w:adjustRightInd w:val="0"/>
        <w:spacing w:after="0" w:line="240" w:lineRule="auto"/>
        <w:rPr>
          <w:ins w:id="2210" w:author="Ta Huong" w:date="2020-07-01T15:12:00Z"/>
          <w:rFonts w:ascii="Consolas" w:hAnsi="Consolas" w:cs="Consolas"/>
          <w:color w:val="000000"/>
          <w:sz w:val="19"/>
          <w:szCs w:val="19"/>
          <w:lang w:bidi="ar-SA"/>
        </w:rPr>
      </w:pPr>
      <w:ins w:id="2211"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true</w:t>
        </w:r>
        <w:r>
          <w:rPr>
            <w:rFonts w:ascii="Consolas" w:hAnsi="Consolas" w:cs="Consolas"/>
            <w:color w:val="000000"/>
            <w:sz w:val="19"/>
            <w:szCs w:val="19"/>
            <w:lang w:bidi="ar-SA"/>
          </w:rPr>
          <w:t>;</w:t>
        </w:r>
      </w:ins>
    </w:p>
    <w:p w14:paraId="19993817" w14:textId="77777777" w:rsidR="00DD26F6" w:rsidRDefault="00DD26F6" w:rsidP="00DD26F6">
      <w:pPr>
        <w:autoSpaceDE w:val="0"/>
        <w:autoSpaceDN w:val="0"/>
        <w:adjustRightInd w:val="0"/>
        <w:spacing w:after="0" w:line="240" w:lineRule="auto"/>
        <w:rPr>
          <w:ins w:id="2212" w:author="Ta Huong" w:date="2020-07-01T15:12:00Z"/>
          <w:rFonts w:ascii="Consolas" w:hAnsi="Consolas" w:cs="Consolas"/>
          <w:color w:val="000000"/>
          <w:sz w:val="19"/>
          <w:szCs w:val="19"/>
          <w:lang w:bidi="ar-SA"/>
        </w:rPr>
      </w:pPr>
      <w:ins w:id="2213" w:author="Ta Huong" w:date="2020-07-01T15:12:00Z">
        <w:r>
          <w:rPr>
            <w:rFonts w:ascii="Consolas" w:hAnsi="Consolas" w:cs="Consolas"/>
            <w:color w:val="000000"/>
            <w:sz w:val="19"/>
            <w:szCs w:val="19"/>
            <w:lang w:bidi="ar-SA"/>
          </w:rPr>
          <w:t xml:space="preserve">            }</w:t>
        </w:r>
      </w:ins>
    </w:p>
    <w:p w14:paraId="26097837" w14:textId="77777777" w:rsidR="00DD26F6" w:rsidRDefault="00DD26F6" w:rsidP="00DD26F6">
      <w:pPr>
        <w:autoSpaceDE w:val="0"/>
        <w:autoSpaceDN w:val="0"/>
        <w:adjustRightInd w:val="0"/>
        <w:spacing w:after="0" w:line="240" w:lineRule="auto"/>
        <w:rPr>
          <w:ins w:id="2214" w:author="Ta Huong" w:date="2020-07-01T15:12:00Z"/>
          <w:rFonts w:ascii="Consolas" w:hAnsi="Consolas" w:cs="Consolas"/>
          <w:color w:val="000000"/>
          <w:sz w:val="19"/>
          <w:szCs w:val="19"/>
          <w:lang w:bidi="ar-SA"/>
        </w:rPr>
      </w:pPr>
      <w:ins w:id="2215"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catch</w:t>
        </w:r>
      </w:ins>
    </w:p>
    <w:p w14:paraId="54558FC0" w14:textId="77777777" w:rsidR="00DD26F6" w:rsidRDefault="00DD26F6" w:rsidP="00DD26F6">
      <w:pPr>
        <w:autoSpaceDE w:val="0"/>
        <w:autoSpaceDN w:val="0"/>
        <w:adjustRightInd w:val="0"/>
        <w:spacing w:after="0" w:line="240" w:lineRule="auto"/>
        <w:rPr>
          <w:ins w:id="2216" w:author="Ta Huong" w:date="2020-07-01T15:12:00Z"/>
          <w:rFonts w:ascii="Consolas" w:hAnsi="Consolas" w:cs="Consolas"/>
          <w:color w:val="000000"/>
          <w:sz w:val="19"/>
          <w:szCs w:val="19"/>
          <w:lang w:bidi="ar-SA"/>
        </w:rPr>
      </w:pPr>
      <w:ins w:id="2217" w:author="Ta Huong" w:date="2020-07-01T15:12:00Z">
        <w:r>
          <w:rPr>
            <w:rFonts w:ascii="Consolas" w:hAnsi="Consolas" w:cs="Consolas"/>
            <w:color w:val="000000"/>
            <w:sz w:val="19"/>
            <w:szCs w:val="19"/>
            <w:lang w:bidi="ar-SA"/>
          </w:rPr>
          <w:t xml:space="preserve">            {</w:t>
        </w:r>
      </w:ins>
    </w:p>
    <w:p w14:paraId="7178944F" w14:textId="77777777" w:rsidR="00DD26F6" w:rsidRDefault="00DD26F6" w:rsidP="00DD26F6">
      <w:pPr>
        <w:autoSpaceDE w:val="0"/>
        <w:autoSpaceDN w:val="0"/>
        <w:adjustRightInd w:val="0"/>
        <w:spacing w:after="0" w:line="240" w:lineRule="auto"/>
        <w:rPr>
          <w:ins w:id="2218" w:author="Ta Huong" w:date="2020-07-01T15:12:00Z"/>
          <w:rFonts w:ascii="Consolas" w:hAnsi="Consolas" w:cs="Consolas"/>
          <w:color w:val="000000"/>
          <w:sz w:val="19"/>
          <w:szCs w:val="19"/>
          <w:lang w:bidi="ar-SA"/>
        </w:rPr>
      </w:pPr>
      <w:ins w:id="2219"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false</w:t>
        </w:r>
        <w:r>
          <w:rPr>
            <w:rFonts w:ascii="Consolas" w:hAnsi="Consolas" w:cs="Consolas"/>
            <w:color w:val="000000"/>
            <w:sz w:val="19"/>
            <w:szCs w:val="19"/>
            <w:lang w:bidi="ar-SA"/>
          </w:rPr>
          <w:t>;</w:t>
        </w:r>
      </w:ins>
    </w:p>
    <w:p w14:paraId="39DE998E" w14:textId="77777777" w:rsidR="00DD26F6" w:rsidRDefault="00DD26F6" w:rsidP="00DD26F6">
      <w:pPr>
        <w:autoSpaceDE w:val="0"/>
        <w:autoSpaceDN w:val="0"/>
        <w:adjustRightInd w:val="0"/>
        <w:spacing w:after="0" w:line="240" w:lineRule="auto"/>
        <w:rPr>
          <w:ins w:id="2220" w:author="Ta Huong" w:date="2020-07-01T15:12:00Z"/>
          <w:rFonts w:ascii="Consolas" w:hAnsi="Consolas" w:cs="Consolas"/>
          <w:color w:val="000000"/>
          <w:sz w:val="19"/>
          <w:szCs w:val="19"/>
          <w:lang w:bidi="ar-SA"/>
        </w:rPr>
      </w:pPr>
      <w:ins w:id="2221" w:author="Ta Huong" w:date="2020-07-01T15:12:00Z">
        <w:r>
          <w:rPr>
            <w:rFonts w:ascii="Consolas" w:hAnsi="Consolas" w:cs="Consolas"/>
            <w:color w:val="000000"/>
            <w:sz w:val="19"/>
            <w:szCs w:val="19"/>
            <w:lang w:bidi="ar-SA"/>
          </w:rPr>
          <w:t xml:space="preserve">            }</w:t>
        </w:r>
      </w:ins>
    </w:p>
    <w:p w14:paraId="2BB5A3FF" w14:textId="77777777" w:rsidR="00DD26F6" w:rsidRDefault="00DD26F6" w:rsidP="00DD26F6">
      <w:pPr>
        <w:autoSpaceDE w:val="0"/>
        <w:autoSpaceDN w:val="0"/>
        <w:adjustRightInd w:val="0"/>
        <w:spacing w:after="0" w:line="240" w:lineRule="auto"/>
        <w:rPr>
          <w:ins w:id="2222" w:author="Ta Huong" w:date="2020-07-01T15:12:00Z"/>
          <w:rFonts w:ascii="Consolas" w:hAnsi="Consolas" w:cs="Consolas"/>
          <w:color w:val="000000"/>
          <w:sz w:val="19"/>
          <w:szCs w:val="19"/>
          <w:lang w:bidi="ar-SA"/>
        </w:rPr>
      </w:pPr>
    </w:p>
    <w:p w14:paraId="72612515" w14:textId="77777777" w:rsidR="00DD26F6" w:rsidRDefault="00DD26F6" w:rsidP="00DD26F6">
      <w:pPr>
        <w:autoSpaceDE w:val="0"/>
        <w:autoSpaceDN w:val="0"/>
        <w:adjustRightInd w:val="0"/>
        <w:spacing w:after="0" w:line="240" w:lineRule="auto"/>
        <w:rPr>
          <w:ins w:id="2223" w:author="Ta Huong" w:date="2020-07-01T15:12:00Z"/>
          <w:rFonts w:ascii="Consolas" w:hAnsi="Consolas" w:cs="Consolas"/>
          <w:color w:val="000000"/>
          <w:sz w:val="19"/>
          <w:szCs w:val="19"/>
          <w:lang w:bidi="ar-SA"/>
        </w:rPr>
      </w:pPr>
      <w:ins w:id="2224"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canExecute;            </w:t>
        </w:r>
      </w:ins>
    </w:p>
    <w:p w14:paraId="13D8805B" w14:textId="77777777" w:rsidR="00DD26F6" w:rsidRDefault="00DD26F6" w:rsidP="00DD26F6">
      <w:pPr>
        <w:autoSpaceDE w:val="0"/>
        <w:autoSpaceDN w:val="0"/>
        <w:adjustRightInd w:val="0"/>
        <w:spacing w:after="0" w:line="240" w:lineRule="auto"/>
        <w:rPr>
          <w:ins w:id="2225" w:author="Ta Huong" w:date="2020-07-01T15:12:00Z"/>
          <w:rFonts w:ascii="Consolas" w:hAnsi="Consolas" w:cs="Consolas"/>
          <w:color w:val="000000"/>
          <w:sz w:val="19"/>
          <w:szCs w:val="19"/>
          <w:lang w:bidi="ar-SA"/>
        </w:rPr>
      </w:pPr>
      <w:ins w:id="2226" w:author="Ta Huong" w:date="2020-07-01T15:12:00Z">
        <w:r>
          <w:rPr>
            <w:rFonts w:ascii="Consolas" w:hAnsi="Consolas" w:cs="Consolas"/>
            <w:color w:val="000000"/>
            <w:sz w:val="19"/>
            <w:szCs w:val="19"/>
            <w:lang w:bidi="ar-SA"/>
          </w:rPr>
          <w:t xml:space="preserve">        }</w:t>
        </w:r>
      </w:ins>
    </w:p>
    <w:p w14:paraId="73C0E1EC" w14:textId="77777777" w:rsidR="00DD26F6" w:rsidRDefault="00DD26F6" w:rsidP="00DD26F6">
      <w:pPr>
        <w:autoSpaceDE w:val="0"/>
        <w:autoSpaceDN w:val="0"/>
        <w:adjustRightInd w:val="0"/>
        <w:spacing w:after="0" w:line="240" w:lineRule="auto"/>
        <w:rPr>
          <w:ins w:id="2227" w:author="Ta Huong" w:date="2020-07-01T15:12:00Z"/>
          <w:rFonts w:ascii="Consolas" w:hAnsi="Consolas" w:cs="Consolas"/>
          <w:color w:val="000000"/>
          <w:sz w:val="19"/>
          <w:szCs w:val="19"/>
          <w:lang w:bidi="ar-SA"/>
        </w:rPr>
      </w:pPr>
    </w:p>
    <w:p w14:paraId="49A803C9" w14:textId="77777777" w:rsidR="00DD26F6" w:rsidRDefault="00DD26F6" w:rsidP="00DD26F6">
      <w:pPr>
        <w:autoSpaceDE w:val="0"/>
        <w:autoSpaceDN w:val="0"/>
        <w:adjustRightInd w:val="0"/>
        <w:spacing w:after="0" w:line="240" w:lineRule="auto"/>
        <w:rPr>
          <w:ins w:id="2228" w:author="Ta Huong" w:date="2020-07-01T15:12:00Z"/>
          <w:rFonts w:ascii="Consolas" w:hAnsi="Consolas" w:cs="Consolas"/>
          <w:color w:val="000000"/>
          <w:sz w:val="19"/>
          <w:szCs w:val="19"/>
          <w:lang w:bidi="ar-SA"/>
        </w:rPr>
      </w:pPr>
      <w:ins w:id="2229"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xoaHocSinhKhoiKetQuaHocTap(</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maHS, </w:t>
        </w:r>
        <w:r>
          <w:rPr>
            <w:rFonts w:ascii="Consolas" w:hAnsi="Consolas" w:cs="Consolas"/>
            <w:color w:val="0000FF"/>
            <w:sz w:val="19"/>
            <w:szCs w:val="19"/>
            <w:lang w:bidi="ar-SA"/>
          </w:rPr>
          <w:t>string</w:t>
        </w:r>
        <w:r>
          <w:rPr>
            <w:rFonts w:ascii="Consolas" w:hAnsi="Consolas" w:cs="Consolas"/>
            <w:color w:val="000000"/>
            <w:sz w:val="19"/>
            <w:szCs w:val="19"/>
            <w:lang w:bidi="ar-SA"/>
          </w:rPr>
          <w:t xml:space="preserve"> maGV)</w:t>
        </w:r>
      </w:ins>
    </w:p>
    <w:p w14:paraId="4DA602F8" w14:textId="77777777" w:rsidR="00DD26F6" w:rsidRDefault="00DD26F6" w:rsidP="00DD26F6">
      <w:pPr>
        <w:autoSpaceDE w:val="0"/>
        <w:autoSpaceDN w:val="0"/>
        <w:adjustRightInd w:val="0"/>
        <w:spacing w:after="0" w:line="240" w:lineRule="auto"/>
        <w:rPr>
          <w:ins w:id="2230" w:author="Ta Huong" w:date="2020-07-01T15:12:00Z"/>
          <w:rFonts w:ascii="Consolas" w:hAnsi="Consolas" w:cs="Consolas"/>
          <w:color w:val="000000"/>
          <w:sz w:val="19"/>
          <w:szCs w:val="19"/>
          <w:lang w:bidi="ar-SA"/>
        </w:rPr>
      </w:pPr>
      <w:ins w:id="2231" w:author="Ta Huong" w:date="2020-07-01T15:12:00Z">
        <w:r>
          <w:rPr>
            <w:rFonts w:ascii="Consolas" w:hAnsi="Consolas" w:cs="Consolas"/>
            <w:color w:val="000000"/>
            <w:sz w:val="19"/>
            <w:szCs w:val="19"/>
            <w:lang w:bidi="ar-SA"/>
          </w:rPr>
          <w:t xml:space="preserve">        {</w:t>
        </w:r>
      </w:ins>
    </w:p>
    <w:p w14:paraId="74CCD2D6" w14:textId="77777777" w:rsidR="00DD26F6" w:rsidRDefault="00DD26F6" w:rsidP="00DD26F6">
      <w:pPr>
        <w:autoSpaceDE w:val="0"/>
        <w:autoSpaceDN w:val="0"/>
        <w:adjustRightInd w:val="0"/>
        <w:spacing w:after="0" w:line="240" w:lineRule="auto"/>
        <w:rPr>
          <w:ins w:id="2232" w:author="Ta Huong" w:date="2020-07-01T15:12:00Z"/>
          <w:rFonts w:ascii="Consolas" w:hAnsi="Consolas" w:cs="Consolas"/>
          <w:color w:val="000000"/>
          <w:sz w:val="19"/>
          <w:szCs w:val="19"/>
          <w:lang w:bidi="ar-SA"/>
        </w:rPr>
      </w:pPr>
      <w:ins w:id="2233"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try</w:t>
        </w:r>
      </w:ins>
    </w:p>
    <w:p w14:paraId="70C14769" w14:textId="77777777" w:rsidR="00DD26F6" w:rsidRDefault="00DD26F6" w:rsidP="00DD26F6">
      <w:pPr>
        <w:autoSpaceDE w:val="0"/>
        <w:autoSpaceDN w:val="0"/>
        <w:adjustRightInd w:val="0"/>
        <w:spacing w:after="0" w:line="240" w:lineRule="auto"/>
        <w:rPr>
          <w:ins w:id="2234" w:author="Ta Huong" w:date="2020-07-01T15:12:00Z"/>
          <w:rFonts w:ascii="Consolas" w:hAnsi="Consolas" w:cs="Consolas"/>
          <w:color w:val="000000"/>
          <w:sz w:val="19"/>
          <w:szCs w:val="19"/>
          <w:lang w:bidi="ar-SA"/>
        </w:rPr>
      </w:pPr>
      <w:ins w:id="2235" w:author="Ta Huong" w:date="2020-07-01T15:12:00Z">
        <w:r>
          <w:rPr>
            <w:rFonts w:ascii="Consolas" w:hAnsi="Consolas" w:cs="Consolas"/>
            <w:color w:val="000000"/>
            <w:sz w:val="19"/>
            <w:szCs w:val="19"/>
            <w:lang w:bidi="ar-SA"/>
          </w:rPr>
          <w:t xml:space="preserve">            {</w:t>
        </w:r>
      </w:ins>
    </w:p>
    <w:p w14:paraId="41DD8819" w14:textId="77777777" w:rsidR="00DD26F6" w:rsidRDefault="00DD26F6" w:rsidP="00DD26F6">
      <w:pPr>
        <w:autoSpaceDE w:val="0"/>
        <w:autoSpaceDN w:val="0"/>
        <w:adjustRightInd w:val="0"/>
        <w:spacing w:after="0" w:line="240" w:lineRule="auto"/>
        <w:rPr>
          <w:ins w:id="2236" w:author="Ta Huong" w:date="2020-07-01T15:12:00Z"/>
          <w:rFonts w:ascii="Consolas" w:hAnsi="Consolas" w:cs="Consolas"/>
          <w:color w:val="000000"/>
          <w:sz w:val="19"/>
          <w:szCs w:val="19"/>
          <w:lang w:bidi="ar-SA"/>
        </w:rPr>
      </w:pPr>
      <w:ins w:id="2237" w:author="Ta Huong" w:date="2020-07-01T15:12:00Z">
        <w:r>
          <w:rPr>
            <w:rFonts w:ascii="Consolas" w:hAnsi="Consolas" w:cs="Consolas"/>
            <w:color w:val="000000"/>
            <w:sz w:val="19"/>
            <w:szCs w:val="19"/>
            <w:lang w:bidi="ar-SA"/>
          </w:rPr>
          <w:lastRenderedPageBreak/>
          <w:t xml:space="preserve">                </w:t>
        </w:r>
        <w:r>
          <w:rPr>
            <w:rFonts w:ascii="Consolas" w:hAnsi="Consolas" w:cs="Consolas"/>
            <w:color w:val="0000FF"/>
            <w:sz w:val="19"/>
            <w:szCs w:val="19"/>
            <w:lang w:bidi="ar-SA"/>
          </w:rPr>
          <w:t>var</w:t>
        </w:r>
        <w:r>
          <w:rPr>
            <w:rFonts w:ascii="Consolas" w:hAnsi="Consolas" w:cs="Consolas"/>
            <w:color w:val="000000"/>
            <w:sz w:val="19"/>
            <w:szCs w:val="19"/>
            <w:lang w:bidi="ar-SA"/>
          </w:rPr>
          <w:t xml:space="preserve"> query = </w:t>
        </w:r>
        <w:r>
          <w:rPr>
            <w:rFonts w:ascii="Consolas" w:hAnsi="Consolas" w:cs="Consolas"/>
            <w:color w:val="0000FF"/>
            <w:sz w:val="19"/>
            <w:szCs w:val="19"/>
            <w:lang w:bidi="ar-SA"/>
          </w:rPr>
          <w:t>from</w:t>
        </w:r>
        <w:r>
          <w:rPr>
            <w:rFonts w:ascii="Consolas" w:hAnsi="Consolas" w:cs="Consolas"/>
            <w:color w:val="000000"/>
            <w:sz w:val="19"/>
            <w:szCs w:val="19"/>
            <w:lang w:bidi="ar-SA"/>
          </w:rPr>
          <w:t xml:space="preserve"> ketQua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quanLyTruongHoc.KQHocTaps</w:t>
        </w:r>
      </w:ins>
    </w:p>
    <w:p w14:paraId="6ABAF1C9" w14:textId="77777777" w:rsidR="00DD26F6" w:rsidRDefault="00DD26F6" w:rsidP="00DD26F6">
      <w:pPr>
        <w:autoSpaceDE w:val="0"/>
        <w:autoSpaceDN w:val="0"/>
        <w:adjustRightInd w:val="0"/>
        <w:spacing w:after="0" w:line="240" w:lineRule="auto"/>
        <w:rPr>
          <w:ins w:id="2238" w:author="Ta Huong" w:date="2020-07-01T15:12:00Z"/>
          <w:rFonts w:ascii="Consolas" w:hAnsi="Consolas" w:cs="Consolas"/>
          <w:color w:val="000000"/>
          <w:sz w:val="19"/>
          <w:szCs w:val="19"/>
          <w:lang w:bidi="ar-SA"/>
        </w:rPr>
      </w:pPr>
      <w:ins w:id="2239"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where</w:t>
        </w:r>
        <w:r>
          <w:rPr>
            <w:rFonts w:ascii="Consolas" w:hAnsi="Consolas" w:cs="Consolas"/>
            <w:color w:val="000000"/>
            <w:sz w:val="19"/>
            <w:szCs w:val="19"/>
            <w:lang w:bidi="ar-SA"/>
          </w:rPr>
          <w:t xml:space="preserve"> ketQua.MaHS == maHS &amp;&amp; ketQua.MaGV == maGV</w:t>
        </w:r>
      </w:ins>
    </w:p>
    <w:p w14:paraId="20DA8988" w14:textId="77777777" w:rsidR="00DD26F6" w:rsidRDefault="00DD26F6" w:rsidP="00DD26F6">
      <w:pPr>
        <w:autoSpaceDE w:val="0"/>
        <w:autoSpaceDN w:val="0"/>
        <w:adjustRightInd w:val="0"/>
        <w:spacing w:after="0" w:line="240" w:lineRule="auto"/>
        <w:rPr>
          <w:ins w:id="2240" w:author="Ta Huong" w:date="2020-07-01T15:12:00Z"/>
          <w:rFonts w:ascii="Consolas" w:hAnsi="Consolas" w:cs="Consolas"/>
          <w:color w:val="000000"/>
          <w:sz w:val="19"/>
          <w:szCs w:val="19"/>
          <w:lang w:bidi="ar-SA"/>
        </w:rPr>
      </w:pPr>
      <w:ins w:id="2241"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select</w:t>
        </w:r>
        <w:r>
          <w:rPr>
            <w:rFonts w:ascii="Consolas" w:hAnsi="Consolas" w:cs="Consolas"/>
            <w:color w:val="000000"/>
            <w:sz w:val="19"/>
            <w:szCs w:val="19"/>
            <w:lang w:bidi="ar-SA"/>
          </w:rPr>
          <w:t xml:space="preserve"> ketQua;</w:t>
        </w:r>
      </w:ins>
    </w:p>
    <w:p w14:paraId="7ADAF441" w14:textId="77777777" w:rsidR="00DD26F6" w:rsidRDefault="00DD26F6" w:rsidP="00DD26F6">
      <w:pPr>
        <w:autoSpaceDE w:val="0"/>
        <w:autoSpaceDN w:val="0"/>
        <w:adjustRightInd w:val="0"/>
        <w:spacing w:after="0" w:line="240" w:lineRule="auto"/>
        <w:rPr>
          <w:ins w:id="2242" w:author="Ta Huong" w:date="2020-07-01T15:12:00Z"/>
          <w:rFonts w:ascii="Consolas" w:hAnsi="Consolas" w:cs="Consolas"/>
          <w:color w:val="000000"/>
          <w:sz w:val="19"/>
          <w:szCs w:val="19"/>
          <w:lang w:bidi="ar-SA"/>
        </w:rPr>
      </w:pPr>
    </w:p>
    <w:p w14:paraId="3CD95740" w14:textId="77777777" w:rsidR="00DD26F6" w:rsidRDefault="00DD26F6" w:rsidP="00DD26F6">
      <w:pPr>
        <w:autoSpaceDE w:val="0"/>
        <w:autoSpaceDN w:val="0"/>
        <w:adjustRightInd w:val="0"/>
        <w:spacing w:after="0" w:line="240" w:lineRule="auto"/>
        <w:rPr>
          <w:ins w:id="2243" w:author="Ta Huong" w:date="2020-07-01T15:12:00Z"/>
          <w:rFonts w:ascii="Consolas" w:hAnsi="Consolas" w:cs="Consolas"/>
          <w:color w:val="000000"/>
          <w:sz w:val="19"/>
          <w:szCs w:val="19"/>
          <w:lang w:bidi="ar-SA"/>
        </w:rPr>
      </w:pPr>
      <w:ins w:id="2244" w:author="Ta Huong" w:date="2020-07-01T15:12:00Z">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quanLyTruongHoc.KQHocTaps.DeleteAllOnSubmit</w:t>
        </w:r>
        <w:proofErr w:type="gramEnd"/>
        <w:r>
          <w:rPr>
            <w:rFonts w:ascii="Consolas" w:hAnsi="Consolas" w:cs="Consolas"/>
            <w:color w:val="000000"/>
            <w:sz w:val="19"/>
            <w:szCs w:val="19"/>
            <w:lang w:bidi="ar-SA"/>
          </w:rPr>
          <w:t>(query);</w:t>
        </w:r>
      </w:ins>
    </w:p>
    <w:p w14:paraId="78F512FB" w14:textId="77777777" w:rsidR="00DD26F6" w:rsidRDefault="00DD26F6" w:rsidP="00DD26F6">
      <w:pPr>
        <w:autoSpaceDE w:val="0"/>
        <w:autoSpaceDN w:val="0"/>
        <w:adjustRightInd w:val="0"/>
        <w:spacing w:after="0" w:line="240" w:lineRule="auto"/>
        <w:rPr>
          <w:ins w:id="2245" w:author="Ta Huong" w:date="2020-07-01T15:12:00Z"/>
          <w:rFonts w:ascii="Consolas" w:hAnsi="Consolas" w:cs="Consolas"/>
          <w:color w:val="000000"/>
          <w:sz w:val="19"/>
          <w:szCs w:val="19"/>
          <w:lang w:bidi="ar-SA"/>
        </w:rPr>
      </w:pPr>
      <w:ins w:id="2246" w:author="Ta Huong" w:date="2020-07-01T15:12:00Z">
        <w:r>
          <w:rPr>
            <w:rFonts w:ascii="Consolas" w:hAnsi="Consolas" w:cs="Consolas"/>
            <w:color w:val="000000"/>
            <w:sz w:val="19"/>
            <w:szCs w:val="19"/>
            <w:lang w:bidi="ar-SA"/>
          </w:rPr>
          <w:t xml:space="preserve">                quanLyTruongHoc.SubmitChanges();</w:t>
        </w:r>
      </w:ins>
    </w:p>
    <w:p w14:paraId="6CE61420" w14:textId="77777777" w:rsidR="00DD26F6" w:rsidRDefault="00DD26F6" w:rsidP="00DD26F6">
      <w:pPr>
        <w:autoSpaceDE w:val="0"/>
        <w:autoSpaceDN w:val="0"/>
        <w:adjustRightInd w:val="0"/>
        <w:spacing w:after="0" w:line="240" w:lineRule="auto"/>
        <w:rPr>
          <w:ins w:id="2247" w:author="Ta Huong" w:date="2020-07-01T15:12:00Z"/>
          <w:rFonts w:ascii="Consolas" w:hAnsi="Consolas" w:cs="Consolas"/>
          <w:color w:val="000000"/>
          <w:sz w:val="19"/>
          <w:szCs w:val="19"/>
          <w:lang w:bidi="ar-SA"/>
        </w:rPr>
      </w:pPr>
    </w:p>
    <w:p w14:paraId="519F1406" w14:textId="77777777" w:rsidR="00DD26F6" w:rsidRDefault="00DD26F6" w:rsidP="00DD26F6">
      <w:pPr>
        <w:autoSpaceDE w:val="0"/>
        <w:autoSpaceDN w:val="0"/>
        <w:adjustRightInd w:val="0"/>
        <w:spacing w:after="0" w:line="240" w:lineRule="auto"/>
        <w:rPr>
          <w:ins w:id="2248" w:author="Ta Huong" w:date="2020-07-01T15:12:00Z"/>
          <w:rFonts w:ascii="Consolas" w:hAnsi="Consolas" w:cs="Consolas"/>
          <w:color w:val="000000"/>
          <w:sz w:val="19"/>
          <w:szCs w:val="19"/>
          <w:lang w:bidi="ar-SA"/>
        </w:rPr>
      </w:pPr>
      <w:ins w:id="2249"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true</w:t>
        </w:r>
        <w:r>
          <w:rPr>
            <w:rFonts w:ascii="Consolas" w:hAnsi="Consolas" w:cs="Consolas"/>
            <w:color w:val="000000"/>
            <w:sz w:val="19"/>
            <w:szCs w:val="19"/>
            <w:lang w:bidi="ar-SA"/>
          </w:rPr>
          <w:t>;</w:t>
        </w:r>
      </w:ins>
    </w:p>
    <w:p w14:paraId="5ED00285" w14:textId="77777777" w:rsidR="00DD26F6" w:rsidRDefault="00DD26F6" w:rsidP="00DD26F6">
      <w:pPr>
        <w:autoSpaceDE w:val="0"/>
        <w:autoSpaceDN w:val="0"/>
        <w:adjustRightInd w:val="0"/>
        <w:spacing w:after="0" w:line="240" w:lineRule="auto"/>
        <w:rPr>
          <w:ins w:id="2250" w:author="Ta Huong" w:date="2020-07-01T15:12:00Z"/>
          <w:rFonts w:ascii="Consolas" w:hAnsi="Consolas" w:cs="Consolas"/>
          <w:color w:val="000000"/>
          <w:sz w:val="19"/>
          <w:szCs w:val="19"/>
          <w:lang w:bidi="ar-SA"/>
        </w:rPr>
      </w:pPr>
      <w:ins w:id="2251" w:author="Ta Huong" w:date="2020-07-01T15:12:00Z">
        <w:r>
          <w:rPr>
            <w:rFonts w:ascii="Consolas" w:hAnsi="Consolas" w:cs="Consolas"/>
            <w:color w:val="000000"/>
            <w:sz w:val="19"/>
            <w:szCs w:val="19"/>
            <w:lang w:bidi="ar-SA"/>
          </w:rPr>
          <w:t xml:space="preserve">            }</w:t>
        </w:r>
      </w:ins>
    </w:p>
    <w:p w14:paraId="6CFD8813" w14:textId="77777777" w:rsidR="00DD26F6" w:rsidRDefault="00DD26F6" w:rsidP="00DD26F6">
      <w:pPr>
        <w:autoSpaceDE w:val="0"/>
        <w:autoSpaceDN w:val="0"/>
        <w:adjustRightInd w:val="0"/>
        <w:spacing w:after="0" w:line="240" w:lineRule="auto"/>
        <w:rPr>
          <w:ins w:id="2252" w:author="Ta Huong" w:date="2020-07-01T15:12:00Z"/>
          <w:rFonts w:ascii="Consolas" w:hAnsi="Consolas" w:cs="Consolas"/>
          <w:color w:val="000000"/>
          <w:sz w:val="19"/>
          <w:szCs w:val="19"/>
          <w:lang w:bidi="ar-SA"/>
        </w:rPr>
      </w:pPr>
      <w:ins w:id="2253"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catch</w:t>
        </w:r>
      </w:ins>
    </w:p>
    <w:p w14:paraId="555A1FFC" w14:textId="77777777" w:rsidR="00DD26F6" w:rsidRDefault="00DD26F6" w:rsidP="00DD26F6">
      <w:pPr>
        <w:autoSpaceDE w:val="0"/>
        <w:autoSpaceDN w:val="0"/>
        <w:adjustRightInd w:val="0"/>
        <w:spacing w:after="0" w:line="240" w:lineRule="auto"/>
        <w:rPr>
          <w:ins w:id="2254" w:author="Ta Huong" w:date="2020-07-01T15:12:00Z"/>
          <w:rFonts w:ascii="Consolas" w:hAnsi="Consolas" w:cs="Consolas"/>
          <w:color w:val="000000"/>
          <w:sz w:val="19"/>
          <w:szCs w:val="19"/>
          <w:lang w:bidi="ar-SA"/>
        </w:rPr>
      </w:pPr>
      <w:ins w:id="2255" w:author="Ta Huong" w:date="2020-07-01T15:12:00Z">
        <w:r>
          <w:rPr>
            <w:rFonts w:ascii="Consolas" w:hAnsi="Consolas" w:cs="Consolas"/>
            <w:color w:val="000000"/>
            <w:sz w:val="19"/>
            <w:szCs w:val="19"/>
            <w:lang w:bidi="ar-SA"/>
          </w:rPr>
          <w:t xml:space="preserve">            {</w:t>
        </w:r>
      </w:ins>
    </w:p>
    <w:p w14:paraId="7D89F3B7" w14:textId="77777777" w:rsidR="00DD26F6" w:rsidRDefault="00DD26F6" w:rsidP="00DD26F6">
      <w:pPr>
        <w:autoSpaceDE w:val="0"/>
        <w:autoSpaceDN w:val="0"/>
        <w:adjustRightInd w:val="0"/>
        <w:spacing w:after="0" w:line="240" w:lineRule="auto"/>
        <w:rPr>
          <w:ins w:id="2256" w:author="Ta Huong" w:date="2020-07-01T15:12:00Z"/>
          <w:rFonts w:ascii="Consolas" w:hAnsi="Consolas" w:cs="Consolas"/>
          <w:color w:val="000000"/>
          <w:sz w:val="19"/>
          <w:szCs w:val="19"/>
          <w:lang w:bidi="ar-SA"/>
        </w:rPr>
      </w:pPr>
      <w:ins w:id="2257" w:author="Ta Huong" w:date="2020-07-01T15:12: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false</w:t>
        </w:r>
        <w:r>
          <w:rPr>
            <w:rFonts w:ascii="Consolas" w:hAnsi="Consolas" w:cs="Consolas"/>
            <w:color w:val="000000"/>
            <w:sz w:val="19"/>
            <w:szCs w:val="19"/>
            <w:lang w:bidi="ar-SA"/>
          </w:rPr>
          <w:t>;</w:t>
        </w:r>
      </w:ins>
    </w:p>
    <w:p w14:paraId="3057A646" w14:textId="77777777" w:rsidR="00DD26F6" w:rsidRDefault="00DD26F6" w:rsidP="00DD26F6">
      <w:pPr>
        <w:autoSpaceDE w:val="0"/>
        <w:autoSpaceDN w:val="0"/>
        <w:adjustRightInd w:val="0"/>
        <w:spacing w:after="0" w:line="240" w:lineRule="auto"/>
        <w:rPr>
          <w:ins w:id="2258" w:author="Ta Huong" w:date="2020-07-01T15:12:00Z"/>
          <w:rFonts w:ascii="Consolas" w:hAnsi="Consolas" w:cs="Consolas"/>
          <w:color w:val="000000"/>
          <w:sz w:val="19"/>
          <w:szCs w:val="19"/>
          <w:lang w:bidi="ar-SA"/>
        </w:rPr>
      </w:pPr>
      <w:ins w:id="2259" w:author="Ta Huong" w:date="2020-07-01T15:12:00Z">
        <w:r>
          <w:rPr>
            <w:rFonts w:ascii="Consolas" w:hAnsi="Consolas" w:cs="Consolas"/>
            <w:color w:val="000000"/>
            <w:sz w:val="19"/>
            <w:szCs w:val="19"/>
            <w:lang w:bidi="ar-SA"/>
          </w:rPr>
          <w:t xml:space="preserve">            }</w:t>
        </w:r>
      </w:ins>
    </w:p>
    <w:p w14:paraId="2D928966" w14:textId="77777777" w:rsidR="00DD26F6" w:rsidRDefault="00DD26F6" w:rsidP="00DD26F6">
      <w:pPr>
        <w:autoSpaceDE w:val="0"/>
        <w:autoSpaceDN w:val="0"/>
        <w:adjustRightInd w:val="0"/>
        <w:spacing w:after="0" w:line="240" w:lineRule="auto"/>
        <w:rPr>
          <w:ins w:id="2260" w:author="Ta Huong" w:date="2020-07-01T15:12:00Z"/>
          <w:rFonts w:ascii="Consolas" w:hAnsi="Consolas" w:cs="Consolas"/>
          <w:color w:val="000000"/>
          <w:sz w:val="19"/>
          <w:szCs w:val="19"/>
          <w:lang w:bidi="ar-SA"/>
        </w:rPr>
      </w:pPr>
    </w:p>
    <w:p w14:paraId="69ADC9D8" w14:textId="77777777" w:rsidR="00DD26F6" w:rsidRDefault="00DD26F6" w:rsidP="00DD26F6">
      <w:pPr>
        <w:autoSpaceDE w:val="0"/>
        <w:autoSpaceDN w:val="0"/>
        <w:adjustRightInd w:val="0"/>
        <w:spacing w:after="0" w:line="240" w:lineRule="auto"/>
        <w:rPr>
          <w:ins w:id="2261" w:author="Ta Huong" w:date="2020-07-01T15:12:00Z"/>
          <w:rFonts w:ascii="Consolas" w:hAnsi="Consolas" w:cs="Consolas"/>
          <w:color w:val="000000"/>
          <w:sz w:val="19"/>
          <w:szCs w:val="19"/>
          <w:lang w:bidi="ar-SA"/>
        </w:rPr>
      </w:pPr>
      <w:ins w:id="2262" w:author="Ta Huong" w:date="2020-07-01T15:12: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canExecute;            </w:t>
        </w:r>
      </w:ins>
    </w:p>
    <w:p w14:paraId="4B2561B9" w14:textId="77777777" w:rsidR="00DD26F6" w:rsidRDefault="00DD26F6" w:rsidP="00DD26F6">
      <w:pPr>
        <w:autoSpaceDE w:val="0"/>
        <w:autoSpaceDN w:val="0"/>
        <w:adjustRightInd w:val="0"/>
        <w:spacing w:after="0" w:line="240" w:lineRule="auto"/>
        <w:rPr>
          <w:ins w:id="2263" w:author="Ta Huong" w:date="2020-07-01T15:12:00Z"/>
          <w:rFonts w:ascii="Consolas" w:hAnsi="Consolas" w:cs="Consolas"/>
          <w:color w:val="000000"/>
          <w:sz w:val="19"/>
          <w:szCs w:val="19"/>
          <w:lang w:bidi="ar-SA"/>
        </w:rPr>
      </w:pPr>
      <w:ins w:id="2264" w:author="Ta Huong" w:date="2020-07-01T15:12:00Z">
        <w:r>
          <w:rPr>
            <w:rFonts w:ascii="Consolas" w:hAnsi="Consolas" w:cs="Consolas"/>
            <w:color w:val="000000"/>
            <w:sz w:val="19"/>
            <w:szCs w:val="19"/>
            <w:lang w:bidi="ar-SA"/>
          </w:rPr>
          <w:t xml:space="preserve">        }</w:t>
        </w:r>
      </w:ins>
    </w:p>
    <w:p w14:paraId="76F309C3" w14:textId="2D48BA1F" w:rsidR="00DD26F6" w:rsidRDefault="00DD26F6" w:rsidP="00DD26F6">
      <w:pPr>
        <w:autoSpaceDE w:val="0"/>
        <w:autoSpaceDN w:val="0"/>
        <w:adjustRightInd w:val="0"/>
        <w:spacing w:after="0" w:line="240" w:lineRule="auto"/>
        <w:rPr>
          <w:ins w:id="2265" w:author="Ta Huong" w:date="2020-07-01T15:12:00Z"/>
          <w:rFonts w:ascii="Consolas" w:hAnsi="Consolas" w:cs="Consolas"/>
          <w:color w:val="000000"/>
          <w:sz w:val="19"/>
          <w:szCs w:val="19"/>
          <w:lang w:bidi="ar-SA"/>
        </w:rPr>
      </w:pPr>
      <w:ins w:id="2266" w:author="Ta Huong" w:date="2020-07-01T15:12:00Z">
        <w:r>
          <w:rPr>
            <w:rFonts w:ascii="Consolas" w:hAnsi="Consolas" w:cs="Consolas"/>
            <w:color w:val="000000"/>
            <w:sz w:val="19"/>
            <w:szCs w:val="19"/>
            <w:lang w:bidi="ar-SA"/>
          </w:rPr>
          <w:t xml:space="preserve">    }</w:t>
        </w:r>
      </w:ins>
    </w:p>
    <w:p w14:paraId="04706C2D" w14:textId="67F2B790" w:rsidR="007A3B50" w:rsidRPr="007A3B50" w:rsidRDefault="007A3B50">
      <w:pPr>
        <w:pStyle w:val="ListParagraph"/>
        <w:numPr>
          <w:ilvl w:val="2"/>
          <w:numId w:val="6"/>
        </w:numPr>
        <w:tabs>
          <w:tab w:val="left" w:pos="3960"/>
        </w:tabs>
        <w:spacing w:line="360" w:lineRule="auto"/>
        <w:outlineLvl w:val="3"/>
        <w:rPr>
          <w:ins w:id="2267" w:author="Ta Huong" w:date="2020-07-01T15:13:00Z"/>
          <w:rFonts w:ascii="Times New Roman" w:eastAsia="Times New Roman" w:hAnsi="Times New Roman" w:cs="Times New Roman"/>
          <w:b/>
          <w:bCs/>
          <w:sz w:val="26"/>
          <w:szCs w:val="26"/>
          <w:lang w:eastAsia="en-GB"/>
          <w:rPrChange w:id="2268" w:author="Ta Huong" w:date="2020-07-01T15:13:00Z">
            <w:rPr>
              <w:ins w:id="2269" w:author="Ta Huong" w:date="2020-07-01T15:13:00Z"/>
              <w:lang w:eastAsia="en-GB"/>
            </w:rPr>
          </w:rPrChange>
        </w:rPr>
        <w:pPrChange w:id="2270" w:author="Ta Huong" w:date="2020-07-01T15:43:00Z">
          <w:pPr>
            <w:tabs>
              <w:tab w:val="left" w:pos="3960"/>
            </w:tabs>
            <w:spacing w:line="360" w:lineRule="auto"/>
            <w:ind w:left="360"/>
          </w:pPr>
        </w:pPrChange>
      </w:pPr>
      <w:ins w:id="2271" w:author="Ta Huong" w:date="2020-07-01T15:13:00Z">
        <w:r w:rsidRPr="007A3B50">
          <w:rPr>
            <w:rFonts w:ascii="Times New Roman" w:eastAsia="Times New Roman" w:hAnsi="Times New Roman" w:cs="Times New Roman"/>
            <w:b/>
            <w:bCs/>
            <w:sz w:val="26"/>
            <w:szCs w:val="26"/>
            <w:lang w:eastAsia="en-GB"/>
            <w:rPrChange w:id="2272" w:author="Ta Huong" w:date="2020-07-01T15:13:00Z">
              <w:rPr>
                <w:lang w:eastAsia="en-GB"/>
              </w:rPr>
            </w:rPrChange>
          </w:rPr>
          <w:t>BLLop.cs</w:t>
        </w:r>
      </w:ins>
    </w:p>
    <w:p w14:paraId="144CB663" w14:textId="77777777" w:rsidR="007A3B50" w:rsidRDefault="007A3B50" w:rsidP="007A3B50">
      <w:pPr>
        <w:autoSpaceDE w:val="0"/>
        <w:autoSpaceDN w:val="0"/>
        <w:adjustRightInd w:val="0"/>
        <w:spacing w:after="0" w:line="240" w:lineRule="auto"/>
        <w:rPr>
          <w:ins w:id="2273" w:author="Ta Huong" w:date="2020-07-01T15:13:00Z"/>
          <w:rFonts w:ascii="Consolas" w:hAnsi="Consolas" w:cs="Consolas"/>
          <w:color w:val="000000"/>
          <w:sz w:val="19"/>
          <w:szCs w:val="19"/>
          <w:lang w:bidi="ar-SA"/>
        </w:rPr>
      </w:pPr>
      <w:ins w:id="2274" w:author="Ta Huong" w:date="2020-07-01T15:13: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class</w:t>
        </w:r>
        <w:r>
          <w:rPr>
            <w:rFonts w:ascii="Consolas" w:hAnsi="Consolas" w:cs="Consolas"/>
            <w:color w:val="000000"/>
            <w:sz w:val="19"/>
            <w:szCs w:val="19"/>
            <w:lang w:bidi="ar-SA"/>
          </w:rPr>
          <w:t xml:space="preserve"> </w:t>
        </w:r>
        <w:r>
          <w:rPr>
            <w:rFonts w:ascii="Consolas" w:hAnsi="Consolas" w:cs="Consolas"/>
            <w:color w:val="2B91AF"/>
            <w:sz w:val="19"/>
            <w:szCs w:val="19"/>
            <w:lang w:bidi="ar-SA"/>
          </w:rPr>
          <w:t>BLLop</w:t>
        </w:r>
      </w:ins>
    </w:p>
    <w:p w14:paraId="5DFDC170" w14:textId="77777777" w:rsidR="007A3B50" w:rsidRDefault="007A3B50" w:rsidP="007A3B50">
      <w:pPr>
        <w:autoSpaceDE w:val="0"/>
        <w:autoSpaceDN w:val="0"/>
        <w:adjustRightInd w:val="0"/>
        <w:spacing w:after="0" w:line="240" w:lineRule="auto"/>
        <w:rPr>
          <w:ins w:id="2275" w:author="Ta Huong" w:date="2020-07-01T15:13:00Z"/>
          <w:rFonts w:ascii="Consolas" w:hAnsi="Consolas" w:cs="Consolas"/>
          <w:color w:val="000000"/>
          <w:sz w:val="19"/>
          <w:szCs w:val="19"/>
          <w:lang w:bidi="ar-SA"/>
        </w:rPr>
      </w:pPr>
      <w:ins w:id="2276" w:author="Ta Huong" w:date="2020-07-01T15:13:00Z">
        <w:r>
          <w:rPr>
            <w:rFonts w:ascii="Consolas" w:hAnsi="Consolas" w:cs="Consolas"/>
            <w:color w:val="000000"/>
            <w:sz w:val="19"/>
            <w:szCs w:val="19"/>
            <w:lang w:bidi="ar-SA"/>
          </w:rPr>
          <w:t xml:space="preserve">    {</w:t>
        </w:r>
      </w:ins>
    </w:p>
    <w:p w14:paraId="6AF2DED8" w14:textId="77777777" w:rsidR="007A3B50" w:rsidRDefault="007A3B50" w:rsidP="007A3B50">
      <w:pPr>
        <w:autoSpaceDE w:val="0"/>
        <w:autoSpaceDN w:val="0"/>
        <w:adjustRightInd w:val="0"/>
        <w:spacing w:after="0" w:line="240" w:lineRule="auto"/>
        <w:rPr>
          <w:ins w:id="2277" w:author="Ta Huong" w:date="2020-07-01T15:13:00Z"/>
          <w:rFonts w:ascii="Consolas" w:hAnsi="Consolas" w:cs="Consolas"/>
          <w:color w:val="000000"/>
          <w:sz w:val="19"/>
          <w:szCs w:val="19"/>
          <w:lang w:bidi="ar-SA"/>
        </w:rPr>
      </w:pPr>
      <w:ins w:id="2278" w:author="Ta Huong" w:date="2020-07-01T15:13:00Z">
        <w:r>
          <w:rPr>
            <w:rFonts w:ascii="Consolas" w:hAnsi="Consolas" w:cs="Consolas"/>
            <w:color w:val="000000"/>
            <w:sz w:val="19"/>
            <w:szCs w:val="19"/>
            <w:lang w:bidi="ar-SA"/>
          </w:rPr>
          <w:t xml:space="preserve">        </w:t>
        </w:r>
        <w:r>
          <w:rPr>
            <w:rFonts w:ascii="Consolas" w:hAnsi="Consolas" w:cs="Consolas"/>
            <w:color w:val="0000FF"/>
            <w:sz w:val="19"/>
            <w:szCs w:val="19"/>
            <w:lang w:bidi="ar-SA"/>
          </w:rPr>
          <w:t>private</w:t>
        </w:r>
        <w:r>
          <w:rPr>
            <w:rFonts w:ascii="Consolas" w:hAnsi="Consolas" w:cs="Consolas"/>
            <w:color w:val="000000"/>
            <w:sz w:val="19"/>
            <w:szCs w:val="19"/>
            <w:lang w:bidi="ar-SA"/>
          </w:rPr>
          <w:t xml:space="preserve"> QuanLyTruongHocDataContext quanLyTruongHoc;</w:t>
        </w:r>
      </w:ins>
    </w:p>
    <w:p w14:paraId="025BF9A9" w14:textId="77777777" w:rsidR="007A3B50" w:rsidRDefault="007A3B50" w:rsidP="007A3B50">
      <w:pPr>
        <w:autoSpaceDE w:val="0"/>
        <w:autoSpaceDN w:val="0"/>
        <w:adjustRightInd w:val="0"/>
        <w:spacing w:after="0" w:line="240" w:lineRule="auto"/>
        <w:rPr>
          <w:ins w:id="2279" w:author="Ta Huong" w:date="2020-07-01T15:13:00Z"/>
          <w:rFonts w:ascii="Consolas" w:hAnsi="Consolas" w:cs="Consolas"/>
          <w:color w:val="000000"/>
          <w:sz w:val="19"/>
          <w:szCs w:val="19"/>
          <w:lang w:bidi="ar-SA"/>
        </w:rPr>
      </w:pPr>
      <w:ins w:id="2280" w:author="Ta Huong" w:date="2020-07-01T15:13:00Z">
        <w:r>
          <w:rPr>
            <w:rFonts w:ascii="Consolas" w:hAnsi="Consolas" w:cs="Consolas"/>
            <w:color w:val="000000"/>
            <w:sz w:val="19"/>
            <w:szCs w:val="19"/>
            <w:lang w:bidi="ar-SA"/>
          </w:rPr>
          <w:t xml:space="preserve">        </w:t>
        </w:r>
        <w:r>
          <w:rPr>
            <w:rFonts w:ascii="Consolas" w:hAnsi="Consolas" w:cs="Consolas"/>
            <w:color w:val="0000FF"/>
            <w:sz w:val="19"/>
            <w:szCs w:val="19"/>
            <w:lang w:bidi="ar-SA"/>
          </w:rPr>
          <w:t>private</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canExecute;        </w:t>
        </w:r>
      </w:ins>
    </w:p>
    <w:p w14:paraId="1D857F2B" w14:textId="77777777" w:rsidR="007A3B50" w:rsidRDefault="007A3B50" w:rsidP="007A3B50">
      <w:pPr>
        <w:autoSpaceDE w:val="0"/>
        <w:autoSpaceDN w:val="0"/>
        <w:adjustRightInd w:val="0"/>
        <w:spacing w:after="0" w:line="240" w:lineRule="auto"/>
        <w:rPr>
          <w:ins w:id="2281" w:author="Ta Huong" w:date="2020-07-01T15:13:00Z"/>
          <w:rFonts w:ascii="Consolas" w:hAnsi="Consolas" w:cs="Consolas"/>
          <w:color w:val="000000"/>
          <w:sz w:val="19"/>
          <w:szCs w:val="19"/>
          <w:lang w:bidi="ar-SA"/>
        </w:rPr>
      </w:pPr>
    </w:p>
    <w:p w14:paraId="256C65FF" w14:textId="77777777" w:rsidR="007A3B50" w:rsidRDefault="007A3B50" w:rsidP="007A3B50">
      <w:pPr>
        <w:autoSpaceDE w:val="0"/>
        <w:autoSpaceDN w:val="0"/>
        <w:adjustRightInd w:val="0"/>
        <w:spacing w:after="0" w:line="240" w:lineRule="auto"/>
        <w:rPr>
          <w:ins w:id="2282" w:author="Ta Huong" w:date="2020-07-01T15:13:00Z"/>
          <w:rFonts w:ascii="Consolas" w:hAnsi="Consolas" w:cs="Consolas"/>
          <w:color w:val="000000"/>
          <w:sz w:val="19"/>
          <w:szCs w:val="19"/>
          <w:lang w:bidi="ar-SA"/>
        </w:rPr>
      </w:pPr>
      <w:ins w:id="2283" w:author="Ta Huong" w:date="2020-07-01T15:13: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proofErr w:type="gramStart"/>
        <w:r>
          <w:rPr>
            <w:rFonts w:ascii="Consolas" w:hAnsi="Consolas" w:cs="Consolas"/>
            <w:color w:val="2B91AF"/>
            <w:sz w:val="19"/>
            <w:szCs w:val="19"/>
            <w:lang w:bidi="ar-SA"/>
          </w:rPr>
          <w:t>BLLop</w:t>
        </w:r>
        <w:r>
          <w:rPr>
            <w:rFonts w:ascii="Consolas" w:hAnsi="Consolas" w:cs="Consolas"/>
            <w:color w:val="000000"/>
            <w:sz w:val="19"/>
            <w:szCs w:val="19"/>
            <w:lang w:bidi="ar-SA"/>
          </w:rPr>
          <w:t>(</w:t>
        </w:r>
        <w:proofErr w:type="gramEnd"/>
        <w:r>
          <w:rPr>
            <w:rFonts w:ascii="Consolas" w:hAnsi="Consolas" w:cs="Consolas"/>
            <w:color w:val="000000"/>
            <w:sz w:val="19"/>
            <w:szCs w:val="19"/>
            <w:lang w:bidi="ar-SA"/>
          </w:rPr>
          <w:t>)</w:t>
        </w:r>
      </w:ins>
    </w:p>
    <w:p w14:paraId="4A91BC28" w14:textId="77777777" w:rsidR="007A3B50" w:rsidRDefault="007A3B50" w:rsidP="007A3B50">
      <w:pPr>
        <w:autoSpaceDE w:val="0"/>
        <w:autoSpaceDN w:val="0"/>
        <w:adjustRightInd w:val="0"/>
        <w:spacing w:after="0" w:line="240" w:lineRule="auto"/>
        <w:rPr>
          <w:ins w:id="2284" w:author="Ta Huong" w:date="2020-07-01T15:13:00Z"/>
          <w:rFonts w:ascii="Consolas" w:hAnsi="Consolas" w:cs="Consolas"/>
          <w:color w:val="000000"/>
          <w:sz w:val="19"/>
          <w:szCs w:val="19"/>
          <w:lang w:bidi="ar-SA"/>
        </w:rPr>
      </w:pPr>
      <w:ins w:id="2285" w:author="Ta Huong" w:date="2020-07-01T15:13:00Z">
        <w:r>
          <w:rPr>
            <w:rFonts w:ascii="Consolas" w:hAnsi="Consolas" w:cs="Consolas"/>
            <w:color w:val="000000"/>
            <w:sz w:val="19"/>
            <w:szCs w:val="19"/>
            <w:lang w:bidi="ar-SA"/>
          </w:rPr>
          <w:t xml:space="preserve">        {</w:t>
        </w:r>
      </w:ins>
    </w:p>
    <w:p w14:paraId="53EC202C" w14:textId="77777777" w:rsidR="007A3B50" w:rsidRDefault="007A3B50" w:rsidP="007A3B50">
      <w:pPr>
        <w:autoSpaceDE w:val="0"/>
        <w:autoSpaceDN w:val="0"/>
        <w:adjustRightInd w:val="0"/>
        <w:spacing w:after="0" w:line="240" w:lineRule="auto"/>
        <w:rPr>
          <w:ins w:id="2286" w:author="Ta Huong" w:date="2020-07-01T15:13:00Z"/>
          <w:rFonts w:ascii="Consolas" w:hAnsi="Consolas" w:cs="Consolas"/>
          <w:color w:val="000000"/>
          <w:sz w:val="19"/>
          <w:szCs w:val="19"/>
          <w:lang w:bidi="ar-SA"/>
        </w:rPr>
      </w:pPr>
      <w:ins w:id="2287" w:author="Ta Huong" w:date="2020-07-01T15:13:00Z">
        <w:r>
          <w:rPr>
            <w:rFonts w:ascii="Consolas" w:hAnsi="Consolas" w:cs="Consolas"/>
            <w:color w:val="000000"/>
            <w:sz w:val="19"/>
            <w:szCs w:val="19"/>
            <w:lang w:bidi="ar-SA"/>
          </w:rPr>
          <w:t xml:space="preserve">            quanLyTruongHoc = </w:t>
        </w:r>
        <w:r>
          <w:rPr>
            <w:rFonts w:ascii="Consolas" w:hAnsi="Consolas" w:cs="Consolas"/>
            <w:color w:val="0000FF"/>
            <w:sz w:val="19"/>
            <w:szCs w:val="19"/>
            <w:lang w:bidi="ar-SA"/>
          </w:rPr>
          <w:t>new</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QuanLyTruongHocDataContext(</w:t>
        </w:r>
        <w:proofErr w:type="gramEnd"/>
        <w:r>
          <w:rPr>
            <w:rFonts w:ascii="Consolas" w:hAnsi="Consolas" w:cs="Consolas"/>
            <w:color w:val="000000"/>
            <w:sz w:val="19"/>
            <w:szCs w:val="19"/>
            <w:lang w:bidi="ar-SA"/>
          </w:rPr>
          <w:t>);</w:t>
        </w:r>
      </w:ins>
    </w:p>
    <w:p w14:paraId="249B296E" w14:textId="77777777" w:rsidR="007A3B50" w:rsidRDefault="007A3B50" w:rsidP="007A3B50">
      <w:pPr>
        <w:autoSpaceDE w:val="0"/>
        <w:autoSpaceDN w:val="0"/>
        <w:adjustRightInd w:val="0"/>
        <w:spacing w:after="0" w:line="240" w:lineRule="auto"/>
        <w:rPr>
          <w:ins w:id="2288" w:author="Ta Huong" w:date="2020-07-01T15:13:00Z"/>
          <w:rFonts w:ascii="Consolas" w:hAnsi="Consolas" w:cs="Consolas"/>
          <w:color w:val="000000"/>
          <w:sz w:val="19"/>
          <w:szCs w:val="19"/>
          <w:lang w:bidi="ar-SA"/>
        </w:rPr>
      </w:pPr>
      <w:ins w:id="2289" w:author="Ta Huong" w:date="2020-07-01T15:13:00Z">
        <w:r>
          <w:rPr>
            <w:rFonts w:ascii="Consolas" w:hAnsi="Consolas" w:cs="Consolas"/>
            <w:color w:val="000000"/>
            <w:sz w:val="19"/>
            <w:szCs w:val="19"/>
            <w:lang w:bidi="ar-SA"/>
          </w:rPr>
          <w:t xml:space="preserve">        }</w:t>
        </w:r>
      </w:ins>
    </w:p>
    <w:p w14:paraId="6F911495" w14:textId="77777777" w:rsidR="007A3B50" w:rsidRDefault="007A3B50" w:rsidP="007A3B50">
      <w:pPr>
        <w:autoSpaceDE w:val="0"/>
        <w:autoSpaceDN w:val="0"/>
        <w:adjustRightInd w:val="0"/>
        <w:spacing w:after="0" w:line="240" w:lineRule="auto"/>
        <w:rPr>
          <w:ins w:id="2290" w:author="Ta Huong" w:date="2020-07-01T15:13:00Z"/>
          <w:rFonts w:ascii="Consolas" w:hAnsi="Consolas" w:cs="Consolas"/>
          <w:color w:val="000000"/>
          <w:sz w:val="19"/>
          <w:szCs w:val="19"/>
          <w:lang w:bidi="ar-SA"/>
        </w:rPr>
      </w:pPr>
    </w:p>
    <w:p w14:paraId="2BCF9E1A" w14:textId="77777777" w:rsidR="007A3B50" w:rsidRDefault="007A3B50" w:rsidP="007A3B50">
      <w:pPr>
        <w:autoSpaceDE w:val="0"/>
        <w:autoSpaceDN w:val="0"/>
        <w:adjustRightInd w:val="0"/>
        <w:spacing w:after="0" w:line="240" w:lineRule="auto"/>
        <w:rPr>
          <w:ins w:id="2291" w:author="Ta Huong" w:date="2020-07-01T15:13:00Z"/>
          <w:rFonts w:ascii="Consolas" w:hAnsi="Consolas" w:cs="Consolas"/>
          <w:color w:val="000000"/>
          <w:sz w:val="19"/>
          <w:szCs w:val="19"/>
          <w:lang w:bidi="ar-SA"/>
        </w:rPr>
      </w:pPr>
      <w:ins w:id="2292" w:author="Ta Huong" w:date="2020-07-01T15:13:00Z">
        <w:r>
          <w:rPr>
            <w:rFonts w:ascii="Consolas" w:hAnsi="Consolas" w:cs="Consolas"/>
            <w:color w:val="000000"/>
            <w:sz w:val="19"/>
            <w:szCs w:val="19"/>
            <w:lang w:bidi="ar-SA"/>
          </w:rPr>
          <w:t xml:space="preserve">        </w:t>
        </w:r>
        <w:r>
          <w:rPr>
            <w:rFonts w:ascii="Consolas" w:hAnsi="Consolas" w:cs="Consolas"/>
            <w:color w:val="0000FF"/>
            <w:sz w:val="19"/>
            <w:szCs w:val="19"/>
            <w:lang w:bidi="ar-SA"/>
          </w:rPr>
          <w:t>public</w:t>
        </w:r>
        <w:r>
          <w:rPr>
            <w:rFonts w:ascii="Consolas" w:hAnsi="Consolas" w:cs="Consolas"/>
            <w:color w:val="000000"/>
            <w:sz w:val="19"/>
            <w:szCs w:val="19"/>
            <w:lang w:bidi="ar-SA"/>
          </w:rPr>
          <w:t xml:space="preserve"> </w:t>
        </w:r>
        <w:r>
          <w:rPr>
            <w:rFonts w:ascii="Consolas" w:hAnsi="Consolas" w:cs="Consolas"/>
            <w:color w:val="0000FF"/>
            <w:sz w:val="19"/>
            <w:szCs w:val="19"/>
            <w:lang w:bidi="ar-SA"/>
          </w:rPr>
          <w:t>bool</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layDanhSachGiaoVien(</w:t>
        </w:r>
        <w:proofErr w:type="gramEnd"/>
        <w:r>
          <w:rPr>
            <w:rFonts w:ascii="Consolas" w:hAnsi="Consolas" w:cs="Consolas"/>
            <w:color w:val="0000FF"/>
            <w:sz w:val="19"/>
            <w:szCs w:val="19"/>
            <w:lang w:bidi="ar-SA"/>
          </w:rPr>
          <w:t>string</w:t>
        </w:r>
        <w:r>
          <w:rPr>
            <w:rFonts w:ascii="Consolas" w:hAnsi="Consolas" w:cs="Consolas"/>
            <w:color w:val="000000"/>
            <w:sz w:val="19"/>
            <w:szCs w:val="19"/>
            <w:lang w:bidi="ar-SA"/>
          </w:rPr>
          <w:t xml:space="preserve"> lop, </w:t>
        </w:r>
        <w:r>
          <w:rPr>
            <w:rFonts w:ascii="Consolas" w:hAnsi="Consolas" w:cs="Consolas"/>
            <w:color w:val="0000FF"/>
            <w:sz w:val="19"/>
            <w:szCs w:val="19"/>
            <w:lang w:bidi="ar-SA"/>
          </w:rPr>
          <w:t>ref</w:t>
        </w:r>
        <w:r>
          <w:rPr>
            <w:rFonts w:ascii="Consolas" w:hAnsi="Consolas" w:cs="Consolas"/>
            <w:color w:val="000000"/>
            <w:sz w:val="19"/>
            <w:szCs w:val="19"/>
            <w:lang w:bidi="ar-SA"/>
          </w:rPr>
          <w:t xml:space="preserve"> List&lt;GiangDay&gt; giaoViens)</w:t>
        </w:r>
      </w:ins>
    </w:p>
    <w:p w14:paraId="56F11C97" w14:textId="77777777" w:rsidR="007A3B50" w:rsidRDefault="007A3B50" w:rsidP="007A3B50">
      <w:pPr>
        <w:autoSpaceDE w:val="0"/>
        <w:autoSpaceDN w:val="0"/>
        <w:adjustRightInd w:val="0"/>
        <w:spacing w:after="0" w:line="240" w:lineRule="auto"/>
        <w:rPr>
          <w:ins w:id="2293" w:author="Ta Huong" w:date="2020-07-01T15:13:00Z"/>
          <w:rFonts w:ascii="Consolas" w:hAnsi="Consolas" w:cs="Consolas"/>
          <w:color w:val="000000"/>
          <w:sz w:val="19"/>
          <w:szCs w:val="19"/>
          <w:lang w:bidi="ar-SA"/>
        </w:rPr>
      </w:pPr>
      <w:ins w:id="2294" w:author="Ta Huong" w:date="2020-07-01T15:13:00Z">
        <w:r>
          <w:rPr>
            <w:rFonts w:ascii="Consolas" w:hAnsi="Consolas" w:cs="Consolas"/>
            <w:color w:val="000000"/>
            <w:sz w:val="19"/>
            <w:szCs w:val="19"/>
            <w:lang w:bidi="ar-SA"/>
          </w:rPr>
          <w:t xml:space="preserve">        {            </w:t>
        </w:r>
      </w:ins>
    </w:p>
    <w:p w14:paraId="7AE2C231" w14:textId="77777777" w:rsidR="007A3B50" w:rsidRDefault="007A3B50" w:rsidP="007A3B50">
      <w:pPr>
        <w:autoSpaceDE w:val="0"/>
        <w:autoSpaceDN w:val="0"/>
        <w:adjustRightInd w:val="0"/>
        <w:spacing w:after="0" w:line="240" w:lineRule="auto"/>
        <w:rPr>
          <w:ins w:id="2295" w:author="Ta Huong" w:date="2020-07-01T15:13:00Z"/>
          <w:rFonts w:ascii="Consolas" w:hAnsi="Consolas" w:cs="Consolas"/>
          <w:color w:val="000000"/>
          <w:sz w:val="19"/>
          <w:szCs w:val="19"/>
          <w:lang w:bidi="ar-SA"/>
        </w:rPr>
      </w:pPr>
      <w:ins w:id="2296" w:author="Ta Huong" w:date="2020-07-01T15:13:00Z">
        <w:r>
          <w:rPr>
            <w:rFonts w:ascii="Consolas" w:hAnsi="Consolas" w:cs="Consolas"/>
            <w:color w:val="000000"/>
            <w:sz w:val="19"/>
            <w:szCs w:val="19"/>
            <w:lang w:bidi="ar-SA"/>
          </w:rPr>
          <w:t xml:space="preserve">            </w:t>
        </w:r>
        <w:r>
          <w:rPr>
            <w:rFonts w:ascii="Consolas" w:hAnsi="Consolas" w:cs="Consolas"/>
            <w:color w:val="0000FF"/>
            <w:sz w:val="19"/>
            <w:szCs w:val="19"/>
            <w:lang w:bidi="ar-SA"/>
          </w:rPr>
          <w:t>try</w:t>
        </w:r>
      </w:ins>
    </w:p>
    <w:p w14:paraId="6840BCDF" w14:textId="77777777" w:rsidR="007A3B50" w:rsidRDefault="007A3B50" w:rsidP="007A3B50">
      <w:pPr>
        <w:autoSpaceDE w:val="0"/>
        <w:autoSpaceDN w:val="0"/>
        <w:adjustRightInd w:val="0"/>
        <w:spacing w:after="0" w:line="240" w:lineRule="auto"/>
        <w:rPr>
          <w:ins w:id="2297" w:author="Ta Huong" w:date="2020-07-01T15:13:00Z"/>
          <w:rFonts w:ascii="Consolas" w:hAnsi="Consolas" w:cs="Consolas"/>
          <w:color w:val="000000"/>
          <w:sz w:val="19"/>
          <w:szCs w:val="19"/>
          <w:lang w:bidi="ar-SA"/>
        </w:rPr>
      </w:pPr>
      <w:ins w:id="2298" w:author="Ta Huong" w:date="2020-07-01T15:13:00Z">
        <w:r>
          <w:rPr>
            <w:rFonts w:ascii="Consolas" w:hAnsi="Consolas" w:cs="Consolas"/>
            <w:color w:val="000000"/>
            <w:sz w:val="19"/>
            <w:szCs w:val="19"/>
            <w:lang w:bidi="ar-SA"/>
          </w:rPr>
          <w:t xml:space="preserve">            {</w:t>
        </w:r>
      </w:ins>
    </w:p>
    <w:p w14:paraId="169AA695" w14:textId="77777777" w:rsidR="007A3B50" w:rsidRDefault="007A3B50" w:rsidP="007A3B50">
      <w:pPr>
        <w:autoSpaceDE w:val="0"/>
        <w:autoSpaceDN w:val="0"/>
        <w:adjustRightInd w:val="0"/>
        <w:spacing w:after="0" w:line="240" w:lineRule="auto"/>
        <w:rPr>
          <w:ins w:id="2299" w:author="Ta Huong" w:date="2020-07-01T15:13:00Z"/>
          <w:rFonts w:ascii="Consolas" w:hAnsi="Consolas" w:cs="Consolas"/>
          <w:color w:val="000000"/>
          <w:sz w:val="19"/>
          <w:szCs w:val="19"/>
          <w:lang w:bidi="ar-SA"/>
        </w:rPr>
      </w:pPr>
      <w:ins w:id="2300" w:author="Ta Huong" w:date="2020-07-01T15:13:00Z">
        <w:r>
          <w:rPr>
            <w:rFonts w:ascii="Consolas" w:hAnsi="Consolas" w:cs="Consolas"/>
            <w:color w:val="000000"/>
            <w:sz w:val="19"/>
            <w:szCs w:val="19"/>
            <w:lang w:bidi="ar-SA"/>
          </w:rPr>
          <w:t xml:space="preserve">                </w:t>
        </w:r>
        <w:r>
          <w:rPr>
            <w:rFonts w:ascii="Consolas" w:hAnsi="Consolas" w:cs="Consolas"/>
            <w:color w:val="0000FF"/>
            <w:sz w:val="19"/>
            <w:szCs w:val="19"/>
            <w:lang w:bidi="ar-SA"/>
          </w:rPr>
          <w:t>var</w:t>
        </w:r>
        <w:r>
          <w:rPr>
            <w:rFonts w:ascii="Consolas" w:hAnsi="Consolas" w:cs="Consolas"/>
            <w:color w:val="000000"/>
            <w:sz w:val="19"/>
            <w:szCs w:val="19"/>
            <w:lang w:bidi="ar-SA"/>
          </w:rPr>
          <w:t xml:space="preserve"> query = (</w:t>
        </w:r>
        <w:r>
          <w:rPr>
            <w:rFonts w:ascii="Consolas" w:hAnsi="Consolas" w:cs="Consolas"/>
            <w:color w:val="0000FF"/>
            <w:sz w:val="19"/>
            <w:szCs w:val="19"/>
            <w:lang w:bidi="ar-SA"/>
          </w:rPr>
          <w:t>from</w:t>
        </w:r>
        <w:r>
          <w:rPr>
            <w:rFonts w:ascii="Consolas" w:hAnsi="Consolas" w:cs="Consolas"/>
            <w:color w:val="000000"/>
            <w:sz w:val="19"/>
            <w:szCs w:val="19"/>
            <w:lang w:bidi="ar-SA"/>
          </w:rPr>
          <w:t xml:space="preserve"> giaoVien </w:t>
        </w:r>
        <w:r>
          <w:rPr>
            <w:rFonts w:ascii="Consolas" w:hAnsi="Consolas" w:cs="Consolas"/>
            <w:color w:val="0000FF"/>
            <w:sz w:val="19"/>
            <w:szCs w:val="19"/>
            <w:lang w:bidi="ar-SA"/>
          </w:rPr>
          <w:t>in</w:t>
        </w:r>
        <w:r>
          <w:rPr>
            <w:rFonts w:ascii="Consolas" w:hAnsi="Consolas" w:cs="Consolas"/>
            <w:color w:val="000000"/>
            <w:sz w:val="19"/>
            <w:szCs w:val="19"/>
            <w:lang w:bidi="ar-SA"/>
          </w:rPr>
          <w:t xml:space="preserve"> quanLyTruongHoc.GiangDays</w:t>
        </w:r>
      </w:ins>
    </w:p>
    <w:p w14:paraId="45F5675D" w14:textId="77777777" w:rsidR="007A3B50" w:rsidRDefault="007A3B50" w:rsidP="007A3B50">
      <w:pPr>
        <w:autoSpaceDE w:val="0"/>
        <w:autoSpaceDN w:val="0"/>
        <w:adjustRightInd w:val="0"/>
        <w:spacing w:after="0" w:line="240" w:lineRule="auto"/>
        <w:rPr>
          <w:ins w:id="2301" w:author="Ta Huong" w:date="2020-07-01T15:13:00Z"/>
          <w:rFonts w:ascii="Consolas" w:hAnsi="Consolas" w:cs="Consolas"/>
          <w:color w:val="000000"/>
          <w:sz w:val="19"/>
          <w:szCs w:val="19"/>
          <w:lang w:bidi="ar-SA"/>
        </w:rPr>
      </w:pPr>
      <w:ins w:id="2302" w:author="Ta Huong" w:date="2020-07-01T15:13:00Z">
        <w:r>
          <w:rPr>
            <w:rFonts w:ascii="Consolas" w:hAnsi="Consolas" w:cs="Consolas"/>
            <w:color w:val="000000"/>
            <w:sz w:val="19"/>
            <w:szCs w:val="19"/>
            <w:lang w:bidi="ar-SA"/>
          </w:rPr>
          <w:t xml:space="preserve">                             </w:t>
        </w:r>
        <w:r>
          <w:rPr>
            <w:rFonts w:ascii="Consolas" w:hAnsi="Consolas" w:cs="Consolas"/>
            <w:color w:val="0000FF"/>
            <w:sz w:val="19"/>
            <w:szCs w:val="19"/>
            <w:lang w:bidi="ar-SA"/>
          </w:rPr>
          <w:t>where</w:t>
        </w:r>
        <w:r>
          <w:rPr>
            <w:rFonts w:ascii="Consolas" w:hAnsi="Consolas" w:cs="Consolas"/>
            <w:color w:val="000000"/>
            <w:sz w:val="19"/>
            <w:szCs w:val="19"/>
            <w:lang w:bidi="ar-SA"/>
          </w:rPr>
          <w:t xml:space="preserve"> giaoVien.Lop == lop</w:t>
        </w:r>
      </w:ins>
    </w:p>
    <w:p w14:paraId="728B2E54" w14:textId="77777777" w:rsidR="007A3B50" w:rsidRDefault="007A3B50" w:rsidP="007A3B50">
      <w:pPr>
        <w:autoSpaceDE w:val="0"/>
        <w:autoSpaceDN w:val="0"/>
        <w:adjustRightInd w:val="0"/>
        <w:spacing w:after="0" w:line="240" w:lineRule="auto"/>
        <w:rPr>
          <w:ins w:id="2303" w:author="Ta Huong" w:date="2020-07-01T15:13:00Z"/>
          <w:rFonts w:ascii="Consolas" w:hAnsi="Consolas" w:cs="Consolas"/>
          <w:color w:val="000000"/>
          <w:sz w:val="19"/>
          <w:szCs w:val="19"/>
          <w:lang w:bidi="ar-SA"/>
        </w:rPr>
      </w:pPr>
      <w:ins w:id="2304" w:author="Ta Huong" w:date="2020-07-01T15:13:00Z">
        <w:r>
          <w:rPr>
            <w:rFonts w:ascii="Consolas" w:hAnsi="Consolas" w:cs="Consolas"/>
            <w:color w:val="000000"/>
            <w:sz w:val="19"/>
            <w:szCs w:val="19"/>
            <w:lang w:bidi="ar-SA"/>
          </w:rPr>
          <w:t xml:space="preserve">                             </w:t>
        </w:r>
        <w:r>
          <w:rPr>
            <w:rFonts w:ascii="Consolas" w:hAnsi="Consolas" w:cs="Consolas"/>
            <w:color w:val="0000FF"/>
            <w:sz w:val="19"/>
            <w:szCs w:val="19"/>
            <w:lang w:bidi="ar-SA"/>
          </w:rPr>
          <w:t>select</w:t>
        </w:r>
        <w:r>
          <w:rPr>
            <w:rFonts w:ascii="Consolas" w:hAnsi="Consolas" w:cs="Consolas"/>
            <w:color w:val="000000"/>
            <w:sz w:val="19"/>
            <w:szCs w:val="19"/>
            <w:lang w:bidi="ar-SA"/>
          </w:rPr>
          <w:t xml:space="preserve"> giaoVien</w:t>
        </w:r>
        <w:proofErr w:type="gramStart"/>
        <w:r>
          <w:rPr>
            <w:rFonts w:ascii="Consolas" w:hAnsi="Consolas" w:cs="Consolas"/>
            <w:color w:val="000000"/>
            <w:sz w:val="19"/>
            <w:szCs w:val="19"/>
            <w:lang w:bidi="ar-SA"/>
          </w:rPr>
          <w:t>).ToList</w:t>
        </w:r>
        <w:proofErr w:type="gramEnd"/>
        <w:r>
          <w:rPr>
            <w:rFonts w:ascii="Consolas" w:hAnsi="Consolas" w:cs="Consolas"/>
            <w:color w:val="000000"/>
            <w:sz w:val="19"/>
            <w:szCs w:val="19"/>
            <w:lang w:bidi="ar-SA"/>
          </w:rPr>
          <w:t>();</w:t>
        </w:r>
      </w:ins>
    </w:p>
    <w:p w14:paraId="607D3AA9" w14:textId="77777777" w:rsidR="007A3B50" w:rsidRDefault="007A3B50" w:rsidP="007A3B50">
      <w:pPr>
        <w:autoSpaceDE w:val="0"/>
        <w:autoSpaceDN w:val="0"/>
        <w:adjustRightInd w:val="0"/>
        <w:spacing w:after="0" w:line="240" w:lineRule="auto"/>
        <w:rPr>
          <w:ins w:id="2305" w:author="Ta Huong" w:date="2020-07-01T15:13:00Z"/>
          <w:rFonts w:ascii="Consolas" w:hAnsi="Consolas" w:cs="Consolas"/>
          <w:color w:val="000000"/>
          <w:sz w:val="19"/>
          <w:szCs w:val="19"/>
          <w:lang w:bidi="ar-SA"/>
        </w:rPr>
      </w:pPr>
    </w:p>
    <w:p w14:paraId="3F403FD5" w14:textId="77777777" w:rsidR="007A3B50" w:rsidRDefault="007A3B50" w:rsidP="007A3B50">
      <w:pPr>
        <w:autoSpaceDE w:val="0"/>
        <w:autoSpaceDN w:val="0"/>
        <w:adjustRightInd w:val="0"/>
        <w:spacing w:after="0" w:line="240" w:lineRule="auto"/>
        <w:rPr>
          <w:ins w:id="2306" w:author="Ta Huong" w:date="2020-07-01T15:13:00Z"/>
          <w:rFonts w:ascii="Consolas" w:hAnsi="Consolas" w:cs="Consolas"/>
          <w:color w:val="000000"/>
          <w:sz w:val="19"/>
          <w:szCs w:val="19"/>
          <w:lang w:bidi="ar-SA"/>
        </w:rPr>
      </w:pPr>
      <w:ins w:id="2307" w:author="Ta Huong" w:date="2020-07-01T15:13:00Z">
        <w:r>
          <w:rPr>
            <w:rFonts w:ascii="Consolas" w:hAnsi="Consolas" w:cs="Consolas"/>
            <w:color w:val="000000"/>
            <w:sz w:val="19"/>
            <w:szCs w:val="19"/>
            <w:lang w:bidi="ar-SA"/>
          </w:rPr>
          <w:t xml:space="preserve">                </w:t>
        </w:r>
        <w:r>
          <w:rPr>
            <w:rFonts w:ascii="Consolas" w:hAnsi="Consolas" w:cs="Consolas"/>
            <w:color w:val="0000FF"/>
            <w:sz w:val="19"/>
            <w:szCs w:val="19"/>
            <w:lang w:bidi="ar-SA"/>
          </w:rPr>
          <w:t>if</w:t>
        </w:r>
        <w:r>
          <w:rPr>
            <w:rFonts w:ascii="Consolas" w:hAnsi="Consolas" w:cs="Consolas"/>
            <w:color w:val="000000"/>
            <w:sz w:val="19"/>
            <w:szCs w:val="19"/>
            <w:lang w:bidi="ar-SA"/>
          </w:rPr>
          <w:t xml:space="preserve"> (</w:t>
        </w:r>
        <w:proofErr w:type="gramStart"/>
        <w:r>
          <w:rPr>
            <w:rFonts w:ascii="Consolas" w:hAnsi="Consolas" w:cs="Consolas"/>
            <w:color w:val="000000"/>
            <w:sz w:val="19"/>
            <w:szCs w:val="19"/>
            <w:lang w:bidi="ar-SA"/>
          </w:rPr>
          <w:t>query !</w:t>
        </w:r>
        <w:proofErr w:type="gramEnd"/>
        <w:r>
          <w:rPr>
            <w:rFonts w:ascii="Consolas" w:hAnsi="Consolas" w:cs="Consolas"/>
            <w:color w:val="000000"/>
            <w:sz w:val="19"/>
            <w:szCs w:val="19"/>
            <w:lang w:bidi="ar-SA"/>
          </w:rPr>
          <w:t xml:space="preserve">= </w:t>
        </w:r>
        <w:r>
          <w:rPr>
            <w:rFonts w:ascii="Consolas" w:hAnsi="Consolas" w:cs="Consolas"/>
            <w:color w:val="0000FF"/>
            <w:sz w:val="19"/>
            <w:szCs w:val="19"/>
            <w:lang w:bidi="ar-SA"/>
          </w:rPr>
          <w:t>null</w:t>
        </w:r>
        <w:r>
          <w:rPr>
            <w:rFonts w:ascii="Consolas" w:hAnsi="Consolas" w:cs="Consolas"/>
            <w:color w:val="000000"/>
            <w:sz w:val="19"/>
            <w:szCs w:val="19"/>
            <w:lang w:bidi="ar-SA"/>
          </w:rPr>
          <w:t>)</w:t>
        </w:r>
      </w:ins>
    </w:p>
    <w:p w14:paraId="1EDDB170" w14:textId="77777777" w:rsidR="007A3B50" w:rsidRDefault="007A3B50" w:rsidP="007A3B50">
      <w:pPr>
        <w:autoSpaceDE w:val="0"/>
        <w:autoSpaceDN w:val="0"/>
        <w:adjustRightInd w:val="0"/>
        <w:spacing w:after="0" w:line="240" w:lineRule="auto"/>
        <w:rPr>
          <w:ins w:id="2308" w:author="Ta Huong" w:date="2020-07-01T15:13:00Z"/>
          <w:rFonts w:ascii="Consolas" w:hAnsi="Consolas" w:cs="Consolas"/>
          <w:color w:val="000000"/>
          <w:sz w:val="19"/>
          <w:szCs w:val="19"/>
          <w:lang w:bidi="ar-SA"/>
        </w:rPr>
      </w:pPr>
      <w:ins w:id="2309" w:author="Ta Huong" w:date="2020-07-01T15:13:00Z">
        <w:r>
          <w:rPr>
            <w:rFonts w:ascii="Consolas" w:hAnsi="Consolas" w:cs="Consolas"/>
            <w:color w:val="000000"/>
            <w:sz w:val="19"/>
            <w:szCs w:val="19"/>
            <w:lang w:bidi="ar-SA"/>
          </w:rPr>
          <w:t xml:space="preserve">                {</w:t>
        </w:r>
      </w:ins>
    </w:p>
    <w:p w14:paraId="39ECCE1C" w14:textId="77777777" w:rsidR="007A3B50" w:rsidRDefault="007A3B50" w:rsidP="007A3B50">
      <w:pPr>
        <w:autoSpaceDE w:val="0"/>
        <w:autoSpaceDN w:val="0"/>
        <w:adjustRightInd w:val="0"/>
        <w:spacing w:after="0" w:line="240" w:lineRule="auto"/>
        <w:rPr>
          <w:ins w:id="2310" w:author="Ta Huong" w:date="2020-07-01T15:13:00Z"/>
          <w:rFonts w:ascii="Consolas" w:hAnsi="Consolas" w:cs="Consolas"/>
          <w:color w:val="000000"/>
          <w:sz w:val="19"/>
          <w:szCs w:val="19"/>
          <w:lang w:bidi="ar-SA"/>
        </w:rPr>
      </w:pPr>
      <w:ins w:id="2311" w:author="Ta Huong" w:date="2020-07-01T15:13:00Z">
        <w:r>
          <w:rPr>
            <w:rFonts w:ascii="Consolas" w:hAnsi="Consolas" w:cs="Consolas"/>
            <w:color w:val="000000"/>
            <w:sz w:val="19"/>
            <w:szCs w:val="19"/>
            <w:lang w:bidi="ar-SA"/>
          </w:rPr>
          <w:t xml:space="preserve">                    giaoViens = query;</w:t>
        </w:r>
      </w:ins>
    </w:p>
    <w:p w14:paraId="4CABD965" w14:textId="77777777" w:rsidR="007A3B50" w:rsidRDefault="007A3B50" w:rsidP="007A3B50">
      <w:pPr>
        <w:autoSpaceDE w:val="0"/>
        <w:autoSpaceDN w:val="0"/>
        <w:adjustRightInd w:val="0"/>
        <w:spacing w:after="0" w:line="240" w:lineRule="auto"/>
        <w:rPr>
          <w:ins w:id="2312" w:author="Ta Huong" w:date="2020-07-01T15:13:00Z"/>
          <w:rFonts w:ascii="Consolas" w:hAnsi="Consolas" w:cs="Consolas"/>
          <w:color w:val="000000"/>
          <w:sz w:val="19"/>
          <w:szCs w:val="19"/>
          <w:lang w:bidi="ar-SA"/>
        </w:rPr>
      </w:pPr>
      <w:ins w:id="2313" w:author="Ta Huong" w:date="2020-07-01T15:13:00Z">
        <w:r>
          <w:rPr>
            <w:rFonts w:ascii="Consolas" w:hAnsi="Consolas" w:cs="Consolas"/>
            <w:color w:val="000000"/>
            <w:sz w:val="19"/>
            <w:szCs w:val="19"/>
            <w:lang w:bidi="ar-SA"/>
          </w:rPr>
          <w:t xml:space="preserve">                }</w:t>
        </w:r>
      </w:ins>
    </w:p>
    <w:p w14:paraId="77BFCDA2" w14:textId="77777777" w:rsidR="007A3B50" w:rsidRDefault="007A3B50" w:rsidP="007A3B50">
      <w:pPr>
        <w:autoSpaceDE w:val="0"/>
        <w:autoSpaceDN w:val="0"/>
        <w:adjustRightInd w:val="0"/>
        <w:spacing w:after="0" w:line="240" w:lineRule="auto"/>
        <w:rPr>
          <w:ins w:id="2314" w:author="Ta Huong" w:date="2020-07-01T15:13:00Z"/>
          <w:rFonts w:ascii="Consolas" w:hAnsi="Consolas" w:cs="Consolas"/>
          <w:color w:val="000000"/>
          <w:sz w:val="19"/>
          <w:szCs w:val="19"/>
          <w:lang w:bidi="ar-SA"/>
        </w:rPr>
      </w:pPr>
    </w:p>
    <w:p w14:paraId="1440A6CE" w14:textId="77777777" w:rsidR="007A3B50" w:rsidRDefault="007A3B50" w:rsidP="007A3B50">
      <w:pPr>
        <w:autoSpaceDE w:val="0"/>
        <w:autoSpaceDN w:val="0"/>
        <w:adjustRightInd w:val="0"/>
        <w:spacing w:after="0" w:line="240" w:lineRule="auto"/>
        <w:rPr>
          <w:ins w:id="2315" w:author="Ta Huong" w:date="2020-07-01T15:13:00Z"/>
          <w:rFonts w:ascii="Consolas" w:hAnsi="Consolas" w:cs="Consolas"/>
          <w:color w:val="000000"/>
          <w:sz w:val="19"/>
          <w:szCs w:val="19"/>
          <w:lang w:bidi="ar-SA"/>
        </w:rPr>
      </w:pPr>
      <w:ins w:id="2316" w:author="Ta Huong" w:date="2020-07-01T15:13: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true</w:t>
        </w:r>
        <w:r>
          <w:rPr>
            <w:rFonts w:ascii="Consolas" w:hAnsi="Consolas" w:cs="Consolas"/>
            <w:color w:val="000000"/>
            <w:sz w:val="19"/>
            <w:szCs w:val="19"/>
            <w:lang w:bidi="ar-SA"/>
          </w:rPr>
          <w:t>;</w:t>
        </w:r>
      </w:ins>
    </w:p>
    <w:p w14:paraId="0F4BF67E" w14:textId="77777777" w:rsidR="007A3B50" w:rsidRDefault="007A3B50" w:rsidP="007A3B50">
      <w:pPr>
        <w:autoSpaceDE w:val="0"/>
        <w:autoSpaceDN w:val="0"/>
        <w:adjustRightInd w:val="0"/>
        <w:spacing w:after="0" w:line="240" w:lineRule="auto"/>
        <w:rPr>
          <w:ins w:id="2317" w:author="Ta Huong" w:date="2020-07-01T15:13:00Z"/>
          <w:rFonts w:ascii="Consolas" w:hAnsi="Consolas" w:cs="Consolas"/>
          <w:color w:val="000000"/>
          <w:sz w:val="19"/>
          <w:szCs w:val="19"/>
          <w:lang w:bidi="ar-SA"/>
        </w:rPr>
      </w:pPr>
      <w:ins w:id="2318" w:author="Ta Huong" w:date="2020-07-01T15:13:00Z">
        <w:r>
          <w:rPr>
            <w:rFonts w:ascii="Consolas" w:hAnsi="Consolas" w:cs="Consolas"/>
            <w:color w:val="000000"/>
            <w:sz w:val="19"/>
            <w:szCs w:val="19"/>
            <w:lang w:bidi="ar-SA"/>
          </w:rPr>
          <w:t xml:space="preserve">            }</w:t>
        </w:r>
      </w:ins>
    </w:p>
    <w:p w14:paraId="703C0874" w14:textId="77777777" w:rsidR="007A3B50" w:rsidRDefault="007A3B50" w:rsidP="007A3B50">
      <w:pPr>
        <w:autoSpaceDE w:val="0"/>
        <w:autoSpaceDN w:val="0"/>
        <w:adjustRightInd w:val="0"/>
        <w:spacing w:after="0" w:line="240" w:lineRule="auto"/>
        <w:rPr>
          <w:ins w:id="2319" w:author="Ta Huong" w:date="2020-07-01T15:13:00Z"/>
          <w:rFonts w:ascii="Consolas" w:hAnsi="Consolas" w:cs="Consolas"/>
          <w:color w:val="000000"/>
          <w:sz w:val="19"/>
          <w:szCs w:val="19"/>
          <w:lang w:bidi="ar-SA"/>
        </w:rPr>
      </w:pPr>
      <w:ins w:id="2320" w:author="Ta Huong" w:date="2020-07-01T15:13:00Z">
        <w:r>
          <w:rPr>
            <w:rFonts w:ascii="Consolas" w:hAnsi="Consolas" w:cs="Consolas"/>
            <w:color w:val="000000"/>
            <w:sz w:val="19"/>
            <w:szCs w:val="19"/>
            <w:lang w:bidi="ar-SA"/>
          </w:rPr>
          <w:t xml:space="preserve">            </w:t>
        </w:r>
        <w:r>
          <w:rPr>
            <w:rFonts w:ascii="Consolas" w:hAnsi="Consolas" w:cs="Consolas"/>
            <w:color w:val="0000FF"/>
            <w:sz w:val="19"/>
            <w:szCs w:val="19"/>
            <w:lang w:bidi="ar-SA"/>
          </w:rPr>
          <w:t>catch</w:t>
        </w:r>
      </w:ins>
    </w:p>
    <w:p w14:paraId="4A1D2B53" w14:textId="77777777" w:rsidR="007A3B50" w:rsidRDefault="007A3B50" w:rsidP="007A3B50">
      <w:pPr>
        <w:autoSpaceDE w:val="0"/>
        <w:autoSpaceDN w:val="0"/>
        <w:adjustRightInd w:val="0"/>
        <w:spacing w:after="0" w:line="240" w:lineRule="auto"/>
        <w:rPr>
          <w:ins w:id="2321" w:author="Ta Huong" w:date="2020-07-01T15:13:00Z"/>
          <w:rFonts w:ascii="Consolas" w:hAnsi="Consolas" w:cs="Consolas"/>
          <w:color w:val="000000"/>
          <w:sz w:val="19"/>
          <w:szCs w:val="19"/>
          <w:lang w:bidi="ar-SA"/>
        </w:rPr>
      </w:pPr>
      <w:ins w:id="2322" w:author="Ta Huong" w:date="2020-07-01T15:13:00Z">
        <w:r>
          <w:rPr>
            <w:rFonts w:ascii="Consolas" w:hAnsi="Consolas" w:cs="Consolas"/>
            <w:color w:val="000000"/>
            <w:sz w:val="19"/>
            <w:szCs w:val="19"/>
            <w:lang w:bidi="ar-SA"/>
          </w:rPr>
          <w:t xml:space="preserve">            {</w:t>
        </w:r>
      </w:ins>
    </w:p>
    <w:p w14:paraId="5C13D941" w14:textId="77777777" w:rsidR="007A3B50" w:rsidRDefault="007A3B50" w:rsidP="007A3B50">
      <w:pPr>
        <w:autoSpaceDE w:val="0"/>
        <w:autoSpaceDN w:val="0"/>
        <w:adjustRightInd w:val="0"/>
        <w:spacing w:after="0" w:line="240" w:lineRule="auto"/>
        <w:rPr>
          <w:ins w:id="2323" w:author="Ta Huong" w:date="2020-07-01T15:13:00Z"/>
          <w:rFonts w:ascii="Consolas" w:hAnsi="Consolas" w:cs="Consolas"/>
          <w:color w:val="000000"/>
          <w:sz w:val="19"/>
          <w:szCs w:val="19"/>
          <w:lang w:bidi="ar-SA"/>
        </w:rPr>
      </w:pPr>
      <w:ins w:id="2324" w:author="Ta Huong" w:date="2020-07-01T15:13:00Z">
        <w:r>
          <w:rPr>
            <w:rFonts w:ascii="Consolas" w:hAnsi="Consolas" w:cs="Consolas"/>
            <w:color w:val="000000"/>
            <w:sz w:val="19"/>
            <w:szCs w:val="19"/>
            <w:lang w:bidi="ar-SA"/>
          </w:rPr>
          <w:t xml:space="preserve">                canExecute = </w:t>
        </w:r>
        <w:r>
          <w:rPr>
            <w:rFonts w:ascii="Consolas" w:hAnsi="Consolas" w:cs="Consolas"/>
            <w:color w:val="0000FF"/>
            <w:sz w:val="19"/>
            <w:szCs w:val="19"/>
            <w:lang w:bidi="ar-SA"/>
          </w:rPr>
          <w:t>false</w:t>
        </w:r>
        <w:r>
          <w:rPr>
            <w:rFonts w:ascii="Consolas" w:hAnsi="Consolas" w:cs="Consolas"/>
            <w:color w:val="000000"/>
            <w:sz w:val="19"/>
            <w:szCs w:val="19"/>
            <w:lang w:bidi="ar-SA"/>
          </w:rPr>
          <w:t>;</w:t>
        </w:r>
      </w:ins>
    </w:p>
    <w:p w14:paraId="0082851C" w14:textId="77777777" w:rsidR="007A3B50" w:rsidRDefault="007A3B50" w:rsidP="007A3B50">
      <w:pPr>
        <w:autoSpaceDE w:val="0"/>
        <w:autoSpaceDN w:val="0"/>
        <w:adjustRightInd w:val="0"/>
        <w:spacing w:after="0" w:line="240" w:lineRule="auto"/>
        <w:rPr>
          <w:ins w:id="2325" w:author="Ta Huong" w:date="2020-07-01T15:13:00Z"/>
          <w:rFonts w:ascii="Consolas" w:hAnsi="Consolas" w:cs="Consolas"/>
          <w:color w:val="000000"/>
          <w:sz w:val="19"/>
          <w:szCs w:val="19"/>
          <w:lang w:bidi="ar-SA"/>
        </w:rPr>
      </w:pPr>
      <w:ins w:id="2326" w:author="Ta Huong" w:date="2020-07-01T15:13:00Z">
        <w:r>
          <w:rPr>
            <w:rFonts w:ascii="Consolas" w:hAnsi="Consolas" w:cs="Consolas"/>
            <w:color w:val="000000"/>
            <w:sz w:val="19"/>
            <w:szCs w:val="19"/>
            <w:lang w:bidi="ar-SA"/>
          </w:rPr>
          <w:t xml:space="preserve">            }</w:t>
        </w:r>
      </w:ins>
    </w:p>
    <w:p w14:paraId="2A392544" w14:textId="77777777" w:rsidR="007A3B50" w:rsidRDefault="007A3B50" w:rsidP="007A3B50">
      <w:pPr>
        <w:autoSpaceDE w:val="0"/>
        <w:autoSpaceDN w:val="0"/>
        <w:adjustRightInd w:val="0"/>
        <w:spacing w:after="0" w:line="240" w:lineRule="auto"/>
        <w:rPr>
          <w:ins w:id="2327" w:author="Ta Huong" w:date="2020-07-01T15:13:00Z"/>
          <w:rFonts w:ascii="Consolas" w:hAnsi="Consolas" w:cs="Consolas"/>
          <w:color w:val="000000"/>
          <w:sz w:val="19"/>
          <w:szCs w:val="19"/>
          <w:lang w:bidi="ar-SA"/>
        </w:rPr>
      </w:pPr>
    </w:p>
    <w:p w14:paraId="6D576DFB" w14:textId="77777777" w:rsidR="007A3B50" w:rsidRDefault="007A3B50" w:rsidP="007A3B50">
      <w:pPr>
        <w:autoSpaceDE w:val="0"/>
        <w:autoSpaceDN w:val="0"/>
        <w:adjustRightInd w:val="0"/>
        <w:spacing w:after="0" w:line="240" w:lineRule="auto"/>
        <w:rPr>
          <w:ins w:id="2328" w:author="Ta Huong" w:date="2020-07-01T15:13:00Z"/>
          <w:rFonts w:ascii="Consolas" w:hAnsi="Consolas" w:cs="Consolas"/>
          <w:color w:val="000000"/>
          <w:sz w:val="19"/>
          <w:szCs w:val="19"/>
          <w:lang w:bidi="ar-SA"/>
        </w:rPr>
      </w:pPr>
      <w:ins w:id="2329" w:author="Ta Huong" w:date="2020-07-01T15:13:00Z">
        <w:r>
          <w:rPr>
            <w:rFonts w:ascii="Consolas" w:hAnsi="Consolas" w:cs="Consolas"/>
            <w:color w:val="000000"/>
            <w:sz w:val="19"/>
            <w:szCs w:val="19"/>
            <w:lang w:bidi="ar-SA"/>
          </w:rPr>
          <w:t xml:space="preserve">            </w:t>
        </w:r>
        <w:r>
          <w:rPr>
            <w:rFonts w:ascii="Consolas" w:hAnsi="Consolas" w:cs="Consolas"/>
            <w:color w:val="0000FF"/>
            <w:sz w:val="19"/>
            <w:szCs w:val="19"/>
            <w:lang w:bidi="ar-SA"/>
          </w:rPr>
          <w:t>return</w:t>
        </w:r>
        <w:r>
          <w:rPr>
            <w:rFonts w:ascii="Consolas" w:hAnsi="Consolas" w:cs="Consolas"/>
            <w:color w:val="000000"/>
            <w:sz w:val="19"/>
            <w:szCs w:val="19"/>
            <w:lang w:bidi="ar-SA"/>
          </w:rPr>
          <w:t xml:space="preserve"> canExecute;</w:t>
        </w:r>
      </w:ins>
    </w:p>
    <w:p w14:paraId="4E231814" w14:textId="77777777" w:rsidR="007A3B50" w:rsidRDefault="007A3B50" w:rsidP="007A3B50">
      <w:pPr>
        <w:autoSpaceDE w:val="0"/>
        <w:autoSpaceDN w:val="0"/>
        <w:adjustRightInd w:val="0"/>
        <w:spacing w:after="0" w:line="240" w:lineRule="auto"/>
        <w:rPr>
          <w:ins w:id="2330" w:author="Ta Huong" w:date="2020-07-01T15:13:00Z"/>
          <w:rFonts w:ascii="Consolas" w:hAnsi="Consolas" w:cs="Consolas"/>
          <w:color w:val="000000"/>
          <w:sz w:val="19"/>
          <w:szCs w:val="19"/>
          <w:lang w:bidi="ar-SA"/>
        </w:rPr>
      </w:pPr>
      <w:ins w:id="2331" w:author="Ta Huong" w:date="2020-07-01T15:13:00Z">
        <w:r>
          <w:rPr>
            <w:rFonts w:ascii="Consolas" w:hAnsi="Consolas" w:cs="Consolas"/>
            <w:color w:val="000000"/>
            <w:sz w:val="19"/>
            <w:szCs w:val="19"/>
            <w:lang w:bidi="ar-SA"/>
          </w:rPr>
          <w:t xml:space="preserve">        }</w:t>
        </w:r>
      </w:ins>
    </w:p>
    <w:p w14:paraId="734056A2" w14:textId="6F78F7AF" w:rsidR="007A3B50" w:rsidRDefault="007A3B50" w:rsidP="007A3B50">
      <w:pPr>
        <w:autoSpaceDE w:val="0"/>
        <w:autoSpaceDN w:val="0"/>
        <w:adjustRightInd w:val="0"/>
        <w:spacing w:after="0" w:line="240" w:lineRule="auto"/>
        <w:rPr>
          <w:ins w:id="2332" w:author="Ta Huong" w:date="2020-07-01T15:13:00Z"/>
          <w:rFonts w:ascii="Consolas" w:hAnsi="Consolas" w:cs="Consolas"/>
          <w:color w:val="000000"/>
          <w:sz w:val="19"/>
          <w:szCs w:val="19"/>
          <w:lang w:bidi="ar-SA"/>
        </w:rPr>
      </w:pPr>
      <w:ins w:id="2333" w:author="Ta Huong" w:date="2020-07-01T15:13:00Z">
        <w:r>
          <w:rPr>
            <w:rFonts w:ascii="Consolas" w:hAnsi="Consolas" w:cs="Consolas"/>
            <w:color w:val="000000"/>
            <w:sz w:val="19"/>
            <w:szCs w:val="19"/>
            <w:lang w:bidi="ar-SA"/>
          </w:rPr>
          <w:t xml:space="preserve">    }</w:t>
        </w:r>
      </w:ins>
    </w:p>
    <w:p w14:paraId="5F4E7FF2" w14:textId="77777777" w:rsidR="007A3B50" w:rsidRPr="00DA4C39" w:rsidRDefault="007A3B50">
      <w:pPr>
        <w:pStyle w:val="Heading2"/>
        <w:rPr>
          <w:ins w:id="2334" w:author="Ta Huong" w:date="2020-07-01T15:14:00Z"/>
          <w:rFonts w:ascii="Times New Roman" w:eastAsia="Times New Roman" w:hAnsi="Times New Roman" w:cs="Times New Roman"/>
          <w:b/>
          <w:bCs/>
          <w:lang w:eastAsia="en-GB"/>
          <w:rPrChange w:id="2335" w:author="Ta Huong" w:date="2020-07-01T15:43:00Z">
            <w:rPr>
              <w:ins w:id="2336" w:author="Ta Huong" w:date="2020-07-01T15:14:00Z"/>
              <w:rFonts w:ascii="Times New Roman" w:eastAsia="Times New Roman" w:hAnsi="Times New Roman" w:cs="Times New Roman"/>
              <w:b/>
              <w:bCs/>
              <w:sz w:val="26"/>
              <w:szCs w:val="26"/>
              <w:lang w:eastAsia="en-GB"/>
            </w:rPr>
          </w:rPrChange>
        </w:rPr>
        <w:pPrChange w:id="2337" w:author="Ta Huong" w:date="2020-07-01T15:43:00Z">
          <w:pPr>
            <w:tabs>
              <w:tab w:val="left" w:pos="3960"/>
            </w:tabs>
            <w:spacing w:line="360" w:lineRule="auto"/>
            <w:ind w:left="360"/>
          </w:pPr>
        </w:pPrChange>
      </w:pPr>
      <w:bookmarkStart w:id="2338" w:name="_Toc44510883"/>
      <w:ins w:id="2339" w:author="Ta Huong" w:date="2020-07-01T15:13:00Z">
        <w:r w:rsidRPr="00DA4C39">
          <w:rPr>
            <w:rFonts w:ascii="Times New Roman" w:eastAsia="Times New Roman" w:hAnsi="Times New Roman" w:cs="Times New Roman"/>
            <w:b/>
            <w:bCs/>
            <w:lang w:eastAsia="en-GB"/>
            <w:rPrChange w:id="2340" w:author="Ta Huong" w:date="2020-07-01T15:43:00Z">
              <w:rPr>
                <w:rFonts w:ascii="Times New Roman" w:eastAsia="Times New Roman" w:hAnsi="Times New Roman" w:cs="Times New Roman"/>
                <w:b/>
                <w:bCs/>
                <w:lang w:eastAsia="en-GB"/>
              </w:rPr>
            </w:rPrChange>
          </w:rPr>
          <w:lastRenderedPageBreak/>
          <w:t>4. Báo Cáo</w:t>
        </w:r>
      </w:ins>
      <w:bookmarkEnd w:id="2338"/>
    </w:p>
    <w:p w14:paraId="310A30B8" w14:textId="77777777" w:rsidR="007A3B50" w:rsidRDefault="007A3B50">
      <w:pPr>
        <w:keepNext/>
        <w:tabs>
          <w:tab w:val="left" w:pos="3960"/>
        </w:tabs>
        <w:spacing w:line="360" w:lineRule="auto"/>
        <w:rPr>
          <w:ins w:id="2341" w:author="Ta Huong" w:date="2020-07-01T15:14:00Z"/>
        </w:rPr>
        <w:pPrChange w:id="2342" w:author="Ta Huong" w:date="2020-07-01T15:14:00Z">
          <w:pPr>
            <w:tabs>
              <w:tab w:val="left" w:pos="3960"/>
            </w:tabs>
            <w:spacing w:line="360" w:lineRule="auto"/>
          </w:pPr>
        </w:pPrChange>
      </w:pPr>
      <w:ins w:id="2343" w:author="Ta Huong" w:date="2020-07-01T15:14:00Z">
        <w:r w:rsidRPr="007A3B50">
          <w:rPr>
            <w:rFonts w:ascii="Times New Roman" w:eastAsia="Times New Roman" w:hAnsi="Times New Roman" w:cs="Times New Roman"/>
            <w:noProof/>
            <w:sz w:val="26"/>
            <w:szCs w:val="26"/>
            <w:lang w:eastAsia="en-GB"/>
          </w:rPr>
          <w:drawing>
            <wp:inline distT="0" distB="0" distL="0" distR="0" wp14:anchorId="06D523D8" wp14:editId="6C7E1BBC">
              <wp:extent cx="6141720" cy="32734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41720" cy="3273425"/>
                      </a:xfrm>
                      <a:prstGeom prst="rect">
                        <a:avLst/>
                      </a:prstGeom>
                    </pic:spPr>
                  </pic:pic>
                </a:graphicData>
              </a:graphic>
            </wp:inline>
          </w:drawing>
        </w:r>
      </w:ins>
    </w:p>
    <w:p w14:paraId="6EFBC4DA" w14:textId="5536778A" w:rsidR="007A3B50" w:rsidRDefault="007A3B50">
      <w:pPr>
        <w:pStyle w:val="Caption"/>
        <w:jc w:val="center"/>
        <w:rPr>
          <w:ins w:id="2344" w:author="Ta Huong" w:date="2020-07-01T15:14:00Z"/>
        </w:rPr>
        <w:pPrChange w:id="2345" w:author="Ta Huong" w:date="2020-07-01T15:14:00Z">
          <w:pPr>
            <w:pStyle w:val="Caption"/>
          </w:pPr>
        </w:pPrChange>
      </w:pPr>
      <w:ins w:id="2346" w:author="Ta Huong" w:date="2020-07-01T15:14:00Z">
        <w:r>
          <w:t>FrmReport</w:t>
        </w:r>
      </w:ins>
    </w:p>
    <w:p w14:paraId="05C98B47" w14:textId="77777777" w:rsidR="00FA2E20" w:rsidRDefault="00FA2E20">
      <w:pPr>
        <w:keepNext/>
        <w:tabs>
          <w:tab w:val="left" w:pos="3960"/>
        </w:tabs>
        <w:spacing w:line="360" w:lineRule="auto"/>
        <w:rPr>
          <w:ins w:id="2347" w:author="Ta Huong" w:date="2020-07-01T15:16:00Z"/>
        </w:rPr>
        <w:pPrChange w:id="2348" w:author="Ta Huong" w:date="2020-07-01T15:16:00Z">
          <w:pPr>
            <w:tabs>
              <w:tab w:val="left" w:pos="3960"/>
            </w:tabs>
            <w:spacing w:line="360" w:lineRule="auto"/>
          </w:pPr>
        </w:pPrChange>
      </w:pPr>
      <w:ins w:id="2349" w:author="Ta Huong" w:date="2020-07-01T15:15:00Z">
        <w:r w:rsidRPr="00FA2E20">
          <w:rPr>
            <w:rFonts w:ascii="Times New Roman" w:eastAsia="Times New Roman" w:hAnsi="Times New Roman" w:cs="Times New Roman"/>
            <w:noProof/>
            <w:sz w:val="26"/>
            <w:szCs w:val="26"/>
            <w:lang w:eastAsia="en-GB"/>
          </w:rPr>
          <w:lastRenderedPageBreak/>
          <w:drawing>
            <wp:inline distT="0" distB="0" distL="0" distR="0" wp14:anchorId="60A6E32A" wp14:editId="7FF2BAFF">
              <wp:extent cx="6141720" cy="4005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41720" cy="4005580"/>
                      </a:xfrm>
                      <a:prstGeom prst="rect">
                        <a:avLst/>
                      </a:prstGeom>
                    </pic:spPr>
                  </pic:pic>
                </a:graphicData>
              </a:graphic>
            </wp:inline>
          </w:drawing>
        </w:r>
      </w:ins>
    </w:p>
    <w:p w14:paraId="1FF0E628" w14:textId="4B740938" w:rsidR="00FA2E20" w:rsidRDefault="00FA2E20">
      <w:pPr>
        <w:pStyle w:val="Caption"/>
        <w:jc w:val="center"/>
        <w:rPr>
          <w:ins w:id="2350" w:author="Ta Huong" w:date="2020-07-01T15:16:00Z"/>
        </w:rPr>
        <w:pPrChange w:id="2351" w:author="Ta Huong" w:date="2020-07-01T15:16:00Z">
          <w:pPr>
            <w:pStyle w:val="Caption"/>
          </w:pPr>
        </w:pPrChange>
      </w:pPr>
      <w:ins w:id="2352" w:author="Ta Huong" w:date="2020-07-01T15:16:00Z">
        <w:r>
          <w:t>DataSet</w:t>
        </w:r>
      </w:ins>
    </w:p>
    <w:p w14:paraId="7A9B02AB" w14:textId="77777777" w:rsidR="00DA4C39" w:rsidRDefault="00DA4C39">
      <w:pPr>
        <w:rPr>
          <w:ins w:id="2353" w:author="Ta Huong" w:date="2020-07-01T15:43:00Z"/>
          <w:rFonts w:ascii="Times New Roman" w:eastAsia="Times New Roman" w:hAnsi="Times New Roman" w:cs="Times New Roman"/>
          <w:b/>
          <w:bCs/>
          <w:sz w:val="26"/>
          <w:szCs w:val="26"/>
          <w:lang w:eastAsia="en-GB"/>
        </w:rPr>
      </w:pPr>
      <w:ins w:id="2354" w:author="Ta Huong" w:date="2020-07-01T15:43:00Z">
        <w:r>
          <w:rPr>
            <w:rFonts w:ascii="Times New Roman" w:eastAsia="Times New Roman" w:hAnsi="Times New Roman" w:cs="Times New Roman"/>
            <w:b/>
            <w:bCs/>
            <w:sz w:val="26"/>
            <w:szCs w:val="26"/>
            <w:lang w:eastAsia="en-GB"/>
          </w:rPr>
          <w:br w:type="page"/>
        </w:r>
      </w:ins>
    </w:p>
    <w:p w14:paraId="3ACE9C48" w14:textId="52C2148B" w:rsidR="00FA2E20" w:rsidRPr="00DA4C39" w:rsidRDefault="00FA2E20">
      <w:pPr>
        <w:pStyle w:val="Heading1"/>
        <w:jc w:val="center"/>
        <w:rPr>
          <w:ins w:id="2355" w:author="Ta Huong" w:date="2020-07-01T15:18:00Z"/>
          <w:b w:val="0"/>
          <w:bCs w:val="0"/>
          <w:sz w:val="26"/>
          <w:szCs w:val="26"/>
          <w:rPrChange w:id="2356" w:author="Ta Huong" w:date="2020-07-01T15:43:00Z">
            <w:rPr>
              <w:ins w:id="2357" w:author="Ta Huong" w:date="2020-07-01T15:18:00Z"/>
              <w:rFonts w:ascii="Times New Roman" w:eastAsia="Times New Roman" w:hAnsi="Times New Roman" w:cs="Times New Roman"/>
              <w:b/>
              <w:bCs/>
              <w:sz w:val="26"/>
              <w:szCs w:val="26"/>
              <w:lang w:eastAsia="en-GB"/>
            </w:rPr>
          </w:rPrChange>
        </w:rPr>
        <w:pPrChange w:id="2358" w:author="Ta Huong" w:date="2020-07-01T15:43:00Z">
          <w:pPr>
            <w:tabs>
              <w:tab w:val="left" w:pos="3960"/>
            </w:tabs>
            <w:spacing w:line="360" w:lineRule="auto"/>
            <w:jc w:val="center"/>
          </w:pPr>
        </w:pPrChange>
      </w:pPr>
      <w:bookmarkStart w:id="2359" w:name="_Toc44510884"/>
      <w:ins w:id="2360" w:author="Ta Huong" w:date="2020-07-01T15:16:00Z">
        <w:r w:rsidRPr="00DA4C39">
          <w:rPr>
            <w:sz w:val="26"/>
            <w:szCs w:val="26"/>
            <w:rPrChange w:id="2361" w:author="Ta Huong" w:date="2020-07-01T15:43:00Z">
              <w:rPr>
                <w:sz w:val="26"/>
                <w:szCs w:val="26"/>
              </w:rPr>
            </w:rPrChange>
          </w:rPr>
          <w:lastRenderedPageBreak/>
          <w:t>CHƯƠNG 3: DEMO C</w:t>
        </w:r>
      </w:ins>
      <w:ins w:id="2362" w:author="Ta Huong" w:date="2020-07-01T15:17:00Z">
        <w:r w:rsidRPr="00DA4C39">
          <w:rPr>
            <w:sz w:val="26"/>
            <w:szCs w:val="26"/>
            <w:rPrChange w:id="2363" w:author="Ta Huong" w:date="2020-07-01T15:43:00Z">
              <w:rPr>
                <w:sz w:val="26"/>
                <w:szCs w:val="26"/>
              </w:rPr>
            </w:rPrChange>
          </w:rPr>
          <w:t>HƯƠNG TRÌNH</w:t>
        </w:r>
      </w:ins>
      <w:bookmarkEnd w:id="2359"/>
    </w:p>
    <w:p w14:paraId="122B0866" w14:textId="5DB4B438" w:rsidR="009B47A3" w:rsidRPr="009B47A3" w:rsidRDefault="009B47A3">
      <w:pPr>
        <w:tabs>
          <w:tab w:val="left" w:pos="3960"/>
        </w:tabs>
        <w:spacing w:line="360" w:lineRule="auto"/>
        <w:rPr>
          <w:ins w:id="2364" w:author="Ta Huong" w:date="2020-07-01T15:17:00Z"/>
          <w:rFonts w:ascii="Times New Roman" w:eastAsia="Times New Roman" w:hAnsi="Times New Roman" w:cs="Times New Roman"/>
          <w:sz w:val="26"/>
          <w:szCs w:val="26"/>
          <w:lang w:eastAsia="en-GB"/>
          <w:rPrChange w:id="2365" w:author="Ta Huong" w:date="2020-07-01T15:27:00Z">
            <w:rPr>
              <w:ins w:id="2366" w:author="Ta Huong" w:date="2020-07-01T15:17:00Z"/>
              <w:rFonts w:ascii="Times New Roman" w:eastAsia="Times New Roman" w:hAnsi="Times New Roman" w:cs="Times New Roman"/>
              <w:b/>
              <w:bCs/>
              <w:sz w:val="26"/>
              <w:szCs w:val="26"/>
              <w:lang w:eastAsia="en-GB"/>
            </w:rPr>
          </w:rPrChange>
        </w:rPr>
        <w:pPrChange w:id="2367" w:author="Ta Huong" w:date="2020-07-01T15:27:00Z">
          <w:pPr>
            <w:tabs>
              <w:tab w:val="left" w:pos="3960"/>
            </w:tabs>
            <w:spacing w:line="360" w:lineRule="auto"/>
            <w:jc w:val="center"/>
          </w:pPr>
        </w:pPrChange>
      </w:pPr>
      <w:ins w:id="2368" w:author="Ta Huong" w:date="2020-07-01T15:27:00Z">
        <w:r>
          <w:rPr>
            <w:rFonts w:ascii="Times New Roman" w:eastAsia="Times New Roman" w:hAnsi="Times New Roman" w:cs="Times New Roman"/>
            <w:sz w:val="26"/>
            <w:szCs w:val="26"/>
            <w:lang w:eastAsia="en-GB"/>
          </w:rPr>
          <w:t xml:space="preserve">- </w:t>
        </w:r>
      </w:ins>
      <w:ins w:id="2369" w:author="Ta Huong" w:date="2020-07-01T15:18:00Z">
        <w:r w:rsidRPr="009B47A3">
          <w:rPr>
            <w:rFonts w:ascii="Times New Roman" w:eastAsia="Times New Roman" w:hAnsi="Times New Roman" w:cs="Times New Roman"/>
            <w:sz w:val="26"/>
            <w:szCs w:val="26"/>
            <w:lang w:eastAsia="en-GB"/>
            <w:rPrChange w:id="2370" w:author="Ta Huong" w:date="2020-07-01T15:27:00Z">
              <w:rPr>
                <w:lang w:eastAsia="en-GB"/>
              </w:rPr>
            </w:rPrChange>
          </w:rPr>
          <w:t>Khởi động chương trình:</w:t>
        </w:r>
      </w:ins>
    </w:p>
    <w:p w14:paraId="23EACC7E" w14:textId="77777777" w:rsidR="009B47A3" w:rsidRDefault="00FA2E20" w:rsidP="00FA2E20">
      <w:pPr>
        <w:tabs>
          <w:tab w:val="left" w:pos="3960"/>
        </w:tabs>
        <w:spacing w:line="360" w:lineRule="auto"/>
        <w:rPr>
          <w:ins w:id="2371" w:author="Ta Huong" w:date="2020-07-01T15:18:00Z"/>
          <w:rFonts w:ascii="Times New Roman" w:eastAsia="Times New Roman" w:hAnsi="Times New Roman" w:cs="Times New Roman"/>
          <w:sz w:val="26"/>
          <w:szCs w:val="26"/>
          <w:lang w:eastAsia="en-GB"/>
        </w:rPr>
      </w:pPr>
      <w:ins w:id="2372" w:author="Ta Huong" w:date="2020-07-01T15:18:00Z">
        <w:r w:rsidRPr="00FA2E20">
          <w:rPr>
            <w:rFonts w:ascii="Times New Roman" w:eastAsia="Times New Roman" w:hAnsi="Times New Roman" w:cs="Times New Roman"/>
            <w:noProof/>
            <w:sz w:val="26"/>
            <w:szCs w:val="26"/>
            <w:lang w:eastAsia="en-GB"/>
          </w:rPr>
          <w:drawing>
            <wp:inline distT="0" distB="0" distL="0" distR="0" wp14:anchorId="025C2F76" wp14:editId="0DF90B32">
              <wp:extent cx="6240780" cy="3343275"/>
              <wp:effectExtent l="0" t="0" r="762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40780" cy="3343275"/>
                      </a:xfrm>
                      <a:prstGeom prst="rect">
                        <a:avLst/>
                      </a:prstGeom>
                    </pic:spPr>
                  </pic:pic>
                </a:graphicData>
              </a:graphic>
            </wp:inline>
          </w:drawing>
        </w:r>
      </w:ins>
    </w:p>
    <w:p w14:paraId="30B9705B" w14:textId="77777777" w:rsidR="009B47A3" w:rsidRDefault="009B47A3" w:rsidP="00FA2E20">
      <w:pPr>
        <w:tabs>
          <w:tab w:val="left" w:pos="3960"/>
        </w:tabs>
        <w:spacing w:line="360" w:lineRule="auto"/>
        <w:rPr>
          <w:ins w:id="2373" w:author="Ta Huong" w:date="2020-07-01T15:19:00Z"/>
          <w:rFonts w:ascii="Times New Roman" w:eastAsia="Times New Roman" w:hAnsi="Times New Roman" w:cs="Times New Roman"/>
          <w:sz w:val="26"/>
          <w:szCs w:val="26"/>
          <w:lang w:eastAsia="en-GB"/>
        </w:rPr>
      </w:pPr>
      <w:ins w:id="2374" w:author="Ta Huong" w:date="2020-07-01T15:19:00Z">
        <w:r>
          <w:rPr>
            <w:rFonts w:ascii="Times New Roman" w:eastAsia="Times New Roman" w:hAnsi="Times New Roman" w:cs="Times New Roman"/>
            <w:sz w:val="26"/>
            <w:szCs w:val="26"/>
            <w:lang w:eastAsia="en-GB"/>
          </w:rPr>
          <w:t>- Đăng nhập bằng tài khoản đã được cấp:</w:t>
        </w:r>
      </w:ins>
    </w:p>
    <w:p w14:paraId="06385556" w14:textId="77777777" w:rsidR="009B47A3" w:rsidRDefault="009B47A3" w:rsidP="00FA2E20">
      <w:pPr>
        <w:tabs>
          <w:tab w:val="left" w:pos="3960"/>
        </w:tabs>
        <w:spacing w:line="360" w:lineRule="auto"/>
        <w:rPr>
          <w:ins w:id="2375" w:author="Ta Huong" w:date="2020-07-01T15:19:00Z"/>
          <w:rFonts w:ascii="Times New Roman" w:eastAsia="Times New Roman" w:hAnsi="Times New Roman" w:cs="Times New Roman"/>
          <w:sz w:val="26"/>
          <w:szCs w:val="26"/>
          <w:lang w:eastAsia="en-GB"/>
        </w:rPr>
      </w:pPr>
      <w:ins w:id="2376" w:author="Ta Huong" w:date="2020-07-01T15:19:00Z">
        <w:r>
          <w:rPr>
            <w:noProof/>
          </w:rPr>
          <w:drawing>
            <wp:inline distT="0" distB="0" distL="0" distR="0" wp14:anchorId="4730E12F" wp14:editId="7E901191">
              <wp:extent cx="6202680" cy="3343275"/>
              <wp:effectExtent l="0" t="0" r="762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02680" cy="3343275"/>
                      </a:xfrm>
                      <a:prstGeom prst="rect">
                        <a:avLst/>
                      </a:prstGeom>
                    </pic:spPr>
                  </pic:pic>
                </a:graphicData>
              </a:graphic>
            </wp:inline>
          </w:drawing>
        </w:r>
      </w:ins>
    </w:p>
    <w:p w14:paraId="6365E331" w14:textId="77777777" w:rsidR="009B47A3" w:rsidRDefault="009B47A3" w:rsidP="00FA2E20">
      <w:pPr>
        <w:tabs>
          <w:tab w:val="left" w:pos="3960"/>
        </w:tabs>
        <w:spacing w:line="360" w:lineRule="auto"/>
        <w:rPr>
          <w:ins w:id="2377" w:author="Ta Huong" w:date="2020-07-01T15:21:00Z"/>
          <w:rFonts w:ascii="Times New Roman" w:eastAsia="Times New Roman" w:hAnsi="Times New Roman" w:cs="Times New Roman"/>
          <w:sz w:val="26"/>
          <w:szCs w:val="26"/>
          <w:lang w:eastAsia="en-GB"/>
        </w:rPr>
      </w:pPr>
      <w:ins w:id="2378" w:author="Ta Huong" w:date="2020-07-01T15:20:00Z">
        <w:r>
          <w:rPr>
            <w:rFonts w:ascii="Times New Roman" w:eastAsia="Times New Roman" w:hAnsi="Times New Roman" w:cs="Times New Roman"/>
            <w:sz w:val="26"/>
            <w:szCs w:val="26"/>
            <w:lang w:eastAsia="en-GB"/>
          </w:rPr>
          <w:lastRenderedPageBreak/>
          <w:t xml:space="preserve">- Chỉnh sửa thông tin đăng nhập: </w:t>
        </w:r>
      </w:ins>
      <w:ins w:id="2379" w:author="Ta Huong" w:date="2020-07-01T15:21:00Z">
        <w:r>
          <w:rPr>
            <w:rFonts w:ascii="Times New Roman" w:eastAsia="Times New Roman" w:hAnsi="Times New Roman" w:cs="Times New Roman"/>
            <w:sz w:val="26"/>
            <w:szCs w:val="26"/>
            <w:lang w:eastAsia="en-GB"/>
          </w:rPr>
          <w:t>Nhập đúng mật khẩu cũ, nhập mật khẩu mới phải nhiều hơn 6 chữ số (Không được nhập khoảng trắng) và nhập lại mật khẩu phải trùng khớp.</w:t>
        </w:r>
      </w:ins>
    </w:p>
    <w:p w14:paraId="59B49241" w14:textId="77777777" w:rsidR="009B47A3" w:rsidRDefault="009B47A3" w:rsidP="00FA2E20">
      <w:pPr>
        <w:tabs>
          <w:tab w:val="left" w:pos="3960"/>
        </w:tabs>
        <w:spacing w:line="360" w:lineRule="auto"/>
        <w:rPr>
          <w:ins w:id="2380" w:author="Ta Huong" w:date="2020-07-01T15:22:00Z"/>
          <w:rFonts w:ascii="Times New Roman" w:eastAsia="Times New Roman" w:hAnsi="Times New Roman" w:cs="Times New Roman"/>
          <w:sz w:val="26"/>
          <w:szCs w:val="26"/>
          <w:lang w:eastAsia="en-GB"/>
        </w:rPr>
      </w:pPr>
      <w:ins w:id="2381" w:author="Ta Huong" w:date="2020-07-01T15:21:00Z">
        <w:r>
          <w:rPr>
            <w:noProof/>
          </w:rPr>
          <w:drawing>
            <wp:inline distT="0" distB="0" distL="0" distR="0" wp14:anchorId="7398A6E9" wp14:editId="306A07C9">
              <wp:extent cx="6126480" cy="3343275"/>
              <wp:effectExtent l="0" t="0" r="762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6480" cy="3343275"/>
                      </a:xfrm>
                      <a:prstGeom prst="rect">
                        <a:avLst/>
                      </a:prstGeom>
                    </pic:spPr>
                  </pic:pic>
                </a:graphicData>
              </a:graphic>
            </wp:inline>
          </w:drawing>
        </w:r>
      </w:ins>
    </w:p>
    <w:p w14:paraId="61FF67C5" w14:textId="77777777" w:rsidR="009B47A3" w:rsidRDefault="009B47A3" w:rsidP="00FA2E20">
      <w:pPr>
        <w:tabs>
          <w:tab w:val="left" w:pos="3960"/>
        </w:tabs>
        <w:spacing w:line="360" w:lineRule="auto"/>
        <w:rPr>
          <w:ins w:id="2382" w:author="Ta Huong" w:date="2020-07-01T15:22:00Z"/>
          <w:rFonts w:ascii="Times New Roman" w:eastAsia="Times New Roman" w:hAnsi="Times New Roman" w:cs="Times New Roman"/>
          <w:sz w:val="26"/>
          <w:szCs w:val="26"/>
          <w:lang w:eastAsia="en-GB"/>
        </w:rPr>
      </w:pPr>
      <w:ins w:id="2383" w:author="Ta Huong" w:date="2020-07-01T15:22:00Z">
        <w:r>
          <w:rPr>
            <w:rFonts w:ascii="Times New Roman" w:eastAsia="Times New Roman" w:hAnsi="Times New Roman" w:cs="Times New Roman"/>
            <w:sz w:val="26"/>
            <w:szCs w:val="26"/>
            <w:lang w:eastAsia="en-GB"/>
          </w:rPr>
          <w:t>- Chỉnh sửa thông tin cá nhân: Chỉ được chỉnh sửa số điện thoại và địa chỉ.</w:t>
        </w:r>
      </w:ins>
    </w:p>
    <w:p w14:paraId="0E4A2991" w14:textId="77777777" w:rsidR="009B47A3" w:rsidRDefault="009B47A3" w:rsidP="00FA2E20">
      <w:pPr>
        <w:tabs>
          <w:tab w:val="left" w:pos="3960"/>
        </w:tabs>
        <w:spacing w:line="360" w:lineRule="auto"/>
        <w:rPr>
          <w:ins w:id="2384" w:author="Ta Huong" w:date="2020-07-01T15:22:00Z"/>
          <w:rFonts w:ascii="Times New Roman" w:eastAsia="Times New Roman" w:hAnsi="Times New Roman" w:cs="Times New Roman"/>
          <w:sz w:val="26"/>
          <w:szCs w:val="26"/>
          <w:lang w:eastAsia="en-GB"/>
        </w:rPr>
      </w:pPr>
      <w:ins w:id="2385" w:author="Ta Huong" w:date="2020-07-01T15:22:00Z">
        <w:r>
          <w:rPr>
            <w:noProof/>
          </w:rPr>
          <w:drawing>
            <wp:inline distT="0" distB="0" distL="0" distR="0" wp14:anchorId="28205E4C" wp14:editId="07856F9C">
              <wp:extent cx="6088380" cy="3343275"/>
              <wp:effectExtent l="0" t="0" r="762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8380" cy="3343275"/>
                      </a:xfrm>
                      <a:prstGeom prst="rect">
                        <a:avLst/>
                      </a:prstGeom>
                    </pic:spPr>
                  </pic:pic>
                </a:graphicData>
              </a:graphic>
            </wp:inline>
          </w:drawing>
        </w:r>
      </w:ins>
    </w:p>
    <w:p w14:paraId="00EBA9A5" w14:textId="77777777" w:rsidR="009B47A3" w:rsidRDefault="009B47A3" w:rsidP="00FA2E20">
      <w:pPr>
        <w:tabs>
          <w:tab w:val="left" w:pos="3960"/>
        </w:tabs>
        <w:spacing w:line="360" w:lineRule="auto"/>
        <w:rPr>
          <w:ins w:id="2386" w:author="Ta Huong" w:date="2020-07-01T15:23:00Z"/>
          <w:rFonts w:ascii="Times New Roman" w:eastAsia="Times New Roman" w:hAnsi="Times New Roman" w:cs="Times New Roman"/>
          <w:sz w:val="26"/>
          <w:szCs w:val="26"/>
          <w:lang w:eastAsia="en-GB"/>
        </w:rPr>
      </w:pPr>
      <w:ins w:id="2387" w:author="Ta Huong" w:date="2020-07-01T15:22:00Z">
        <w:r>
          <w:rPr>
            <w:rFonts w:ascii="Times New Roman" w:eastAsia="Times New Roman" w:hAnsi="Times New Roman" w:cs="Times New Roman"/>
            <w:sz w:val="26"/>
            <w:szCs w:val="26"/>
            <w:lang w:eastAsia="en-GB"/>
          </w:rPr>
          <w:lastRenderedPageBreak/>
          <w:t xml:space="preserve">- </w:t>
        </w:r>
      </w:ins>
      <w:ins w:id="2388" w:author="Ta Huong" w:date="2020-07-01T15:23:00Z">
        <w:r>
          <w:rPr>
            <w:rFonts w:ascii="Times New Roman" w:eastAsia="Times New Roman" w:hAnsi="Times New Roman" w:cs="Times New Roman"/>
            <w:sz w:val="26"/>
            <w:szCs w:val="26"/>
            <w:lang w:eastAsia="en-GB"/>
          </w:rPr>
          <w:t>Chọn mở tài liệu để Update tài liệu mới lên phần mềm.</w:t>
        </w:r>
      </w:ins>
    </w:p>
    <w:p w14:paraId="639FEBBF" w14:textId="77777777" w:rsidR="009B47A3" w:rsidRDefault="009B47A3" w:rsidP="00FA2E20">
      <w:pPr>
        <w:tabs>
          <w:tab w:val="left" w:pos="3960"/>
        </w:tabs>
        <w:spacing w:line="360" w:lineRule="auto"/>
        <w:rPr>
          <w:ins w:id="2389" w:author="Ta Huong" w:date="2020-07-01T15:23:00Z"/>
          <w:rFonts w:ascii="Times New Roman" w:eastAsia="Times New Roman" w:hAnsi="Times New Roman" w:cs="Times New Roman"/>
          <w:sz w:val="26"/>
          <w:szCs w:val="26"/>
          <w:lang w:eastAsia="en-GB"/>
        </w:rPr>
      </w:pPr>
      <w:ins w:id="2390" w:author="Ta Huong" w:date="2020-07-01T15:23:00Z">
        <w:r>
          <w:rPr>
            <w:noProof/>
          </w:rPr>
          <w:drawing>
            <wp:inline distT="0" distB="0" distL="0" distR="0" wp14:anchorId="605C5DE5" wp14:editId="4A0EFF5C">
              <wp:extent cx="6187440" cy="3343275"/>
              <wp:effectExtent l="0" t="0" r="381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7440" cy="3343275"/>
                      </a:xfrm>
                      <a:prstGeom prst="rect">
                        <a:avLst/>
                      </a:prstGeom>
                    </pic:spPr>
                  </pic:pic>
                </a:graphicData>
              </a:graphic>
            </wp:inline>
          </w:drawing>
        </w:r>
      </w:ins>
    </w:p>
    <w:p w14:paraId="29B78674" w14:textId="77777777" w:rsidR="009B47A3" w:rsidRDefault="009B47A3" w:rsidP="00FA2E20">
      <w:pPr>
        <w:tabs>
          <w:tab w:val="left" w:pos="3960"/>
        </w:tabs>
        <w:spacing w:line="360" w:lineRule="auto"/>
        <w:rPr>
          <w:ins w:id="2391" w:author="Ta Huong" w:date="2020-07-01T15:24:00Z"/>
          <w:rFonts w:ascii="Times New Roman" w:eastAsia="Times New Roman" w:hAnsi="Times New Roman" w:cs="Times New Roman"/>
          <w:sz w:val="26"/>
          <w:szCs w:val="26"/>
          <w:lang w:eastAsia="en-GB"/>
        </w:rPr>
      </w:pPr>
      <w:ins w:id="2392" w:author="Ta Huong" w:date="2020-07-01T15:24:00Z">
        <w:r>
          <w:rPr>
            <w:rFonts w:ascii="Times New Roman" w:eastAsia="Times New Roman" w:hAnsi="Times New Roman" w:cs="Times New Roman"/>
            <w:sz w:val="26"/>
            <w:szCs w:val="26"/>
            <w:lang w:eastAsia="en-GB"/>
          </w:rPr>
          <w:t>- Quản lý điểm HS: Có thể xem, cập nhật, sửa, xóa điểm của Học sinh.</w:t>
        </w:r>
      </w:ins>
    </w:p>
    <w:p w14:paraId="0ACA1CEB" w14:textId="77777777" w:rsidR="009B47A3" w:rsidRDefault="009B47A3" w:rsidP="00FA2E20">
      <w:pPr>
        <w:tabs>
          <w:tab w:val="left" w:pos="3960"/>
        </w:tabs>
        <w:spacing w:line="360" w:lineRule="auto"/>
        <w:rPr>
          <w:ins w:id="2393" w:author="Ta Huong" w:date="2020-07-01T15:24:00Z"/>
          <w:rFonts w:ascii="Times New Roman" w:eastAsia="Times New Roman" w:hAnsi="Times New Roman" w:cs="Times New Roman"/>
          <w:sz w:val="26"/>
          <w:szCs w:val="26"/>
          <w:lang w:eastAsia="en-GB"/>
        </w:rPr>
      </w:pPr>
      <w:ins w:id="2394" w:author="Ta Huong" w:date="2020-07-01T15:24:00Z">
        <w:r>
          <w:rPr>
            <w:noProof/>
          </w:rPr>
          <w:drawing>
            <wp:inline distT="0" distB="0" distL="0" distR="0" wp14:anchorId="0B46B31C" wp14:editId="446C3E24">
              <wp:extent cx="614172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41720" cy="3343275"/>
                      </a:xfrm>
                      <a:prstGeom prst="rect">
                        <a:avLst/>
                      </a:prstGeom>
                    </pic:spPr>
                  </pic:pic>
                </a:graphicData>
              </a:graphic>
            </wp:inline>
          </w:drawing>
        </w:r>
      </w:ins>
    </w:p>
    <w:p w14:paraId="54AB36E4" w14:textId="77777777" w:rsidR="009B47A3" w:rsidRDefault="009B47A3" w:rsidP="00FA2E20">
      <w:pPr>
        <w:tabs>
          <w:tab w:val="left" w:pos="3960"/>
        </w:tabs>
        <w:spacing w:line="360" w:lineRule="auto"/>
        <w:rPr>
          <w:ins w:id="2395" w:author="Ta Huong" w:date="2020-07-01T15:25:00Z"/>
          <w:rFonts w:ascii="Times New Roman" w:eastAsia="Times New Roman" w:hAnsi="Times New Roman" w:cs="Times New Roman"/>
          <w:sz w:val="26"/>
          <w:szCs w:val="26"/>
          <w:lang w:eastAsia="en-GB"/>
        </w:rPr>
      </w:pPr>
      <w:ins w:id="2396" w:author="Ta Huong" w:date="2020-07-01T15:24:00Z">
        <w:r>
          <w:rPr>
            <w:rFonts w:ascii="Times New Roman" w:eastAsia="Times New Roman" w:hAnsi="Times New Roman" w:cs="Times New Roman"/>
            <w:sz w:val="26"/>
            <w:szCs w:val="26"/>
            <w:lang w:eastAsia="en-GB"/>
          </w:rPr>
          <w:t>- Bên cạnh đó cũng có thể tìm kiếm theo từ kh</w:t>
        </w:r>
      </w:ins>
      <w:ins w:id="2397" w:author="Ta Huong" w:date="2020-07-01T15:25:00Z">
        <w:r>
          <w:rPr>
            <w:rFonts w:ascii="Times New Roman" w:eastAsia="Times New Roman" w:hAnsi="Times New Roman" w:cs="Times New Roman"/>
            <w:sz w:val="26"/>
            <w:szCs w:val="26"/>
            <w:lang w:eastAsia="en-GB"/>
          </w:rPr>
          <w:t>óa.</w:t>
        </w:r>
      </w:ins>
    </w:p>
    <w:p w14:paraId="09B293DF" w14:textId="77777777" w:rsidR="009B47A3" w:rsidRDefault="009B47A3" w:rsidP="00FA2E20">
      <w:pPr>
        <w:tabs>
          <w:tab w:val="left" w:pos="3960"/>
        </w:tabs>
        <w:spacing w:line="360" w:lineRule="auto"/>
        <w:rPr>
          <w:ins w:id="2398" w:author="Ta Huong" w:date="2020-07-01T15:25:00Z"/>
          <w:rFonts w:ascii="Times New Roman" w:eastAsia="Times New Roman" w:hAnsi="Times New Roman" w:cs="Times New Roman"/>
          <w:sz w:val="26"/>
          <w:szCs w:val="26"/>
          <w:lang w:eastAsia="en-GB"/>
        </w:rPr>
      </w:pPr>
      <w:ins w:id="2399" w:author="Ta Huong" w:date="2020-07-01T15:25:00Z">
        <w:r>
          <w:rPr>
            <w:noProof/>
          </w:rPr>
          <w:lastRenderedPageBreak/>
          <w:drawing>
            <wp:inline distT="0" distB="0" distL="0" distR="0" wp14:anchorId="74DB3A04" wp14:editId="183D4541">
              <wp:extent cx="62484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48400" cy="3343275"/>
                      </a:xfrm>
                      <a:prstGeom prst="rect">
                        <a:avLst/>
                      </a:prstGeom>
                    </pic:spPr>
                  </pic:pic>
                </a:graphicData>
              </a:graphic>
            </wp:inline>
          </w:drawing>
        </w:r>
      </w:ins>
    </w:p>
    <w:p w14:paraId="35D6C2D3" w14:textId="77777777" w:rsidR="009B47A3" w:rsidRDefault="009B47A3" w:rsidP="00FA2E20">
      <w:pPr>
        <w:tabs>
          <w:tab w:val="left" w:pos="3960"/>
        </w:tabs>
        <w:spacing w:line="360" w:lineRule="auto"/>
        <w:rPr>
          <w:ins w:id="2400" w:author="Ta Huong" w:date="2020-07-01T15:25:00Z"/>
          <w:rFonts w:ascii="Times New Roman" w:eastAsia="Times New Roman" w:hAnsi="Times New Roman" w:cs="Times New Roman"/>
          <w:sz w:val="26"/>
          <w:szCs w:val="26"/>
          <w:lang w:eastAsia="en-GB"/>
        </w:rPr>
      </w:pPr>
      <w:ins w:id="2401" w:author="Ta Huong" w:date="2020-07-01T15:25:00Z">
        <w:r>
          <w:rPr>
            <w:rFonts w:ascii="Times New Roman" w:eastAsia="Times New Roman" w:hAnsi="Times New Roman" w:cs="Times New Roman"/>
            <w:sz w:val="26"/>
            <w:szCs w:val="26"/>
            <w:lang w:eastAsia="en-GB"/>
          </w:rPr>
          <w:t>- Chọn Đăng Xuất nếu muốn thoát và đổi tài khoản.</w:t>
        </w:r>
      </w:ins>
    </w:p>
    <w:p w14:paraId="43D0952C" w14:textId="77777777" w:rsidR="00BC21AE" w:rsidRDefault="009B47A3" w:rsidP="00FA2E20">
      <w:pPr>
        <w:tabs>
          <w:tab w:val="left" w:pos="3960"/>
        </w:tabs>
        <w:spacing w:line="360" w:lineRule="auto"/>
        <w:rPr>
          <w:ins w:id="2402" w:author="Ta Huong" w:date="2020-07-01T15:45:00Z"/>
          <w:rFonts w:ascii="Times New Roman" w:eastAsia="Times New Roman" w:hAnsi="Times New Roman" w:cs="Times New Roman"/>
          <w:sz w:val="26"/>
          <w:szCs w:val="26"/>
          <w:lang w:eastAsia="en-GB"/>
        </w:rPr>
      </w:pPr>
      <w:ins w:id="2403" w:author="Ta Huong" w:date="2020-07-01T15:26:00Z">
        <w:r>
          <w:rPr>
            <w:noProof/>
          </w:rPr>
          <mc:AlternateContent>
            <mc:Choice Requires="wps">
              <w:drawing>
                <wp:anchor distT="0" distB="0" distL="114300" distR="114300" simplePos="0" relativeHeight="251660288" behindDoc="0" locked="0" layoutInCell="1" allowOverlap="1" wp14:anchorId="21F3ACEC" wp14:editId="1FA729F0">
                  <wp:simplePos x="0" y="0"/>
                  <wp:positionH relativeFrom="column">
                    <wp:posOffset>5036820</wp:posOffset>
                  </wp:positionH>
                  <wp:positionV relativeFrom="paragraph">
                    <wp:posOffset>455295</wp:posOffset>
                  </wp:positionV>
                  <wp:extent cx="571500" cy="167640"/>
                  <wp:effectExtent l="0" t="0" r="19050" b="22860"/>
                  <wp:wrapNone/>
                  <wp:docPr id="25" name="Rectangle 25"/>
                  <wp:cNvGraphicFramePr/>
                  <a:graphic xmlns:a="http://schemas.openxmlformats.org/drawingml/2006/main">
                    <a:graphicData uri="http://schemas.microsoft.com/office/word/2010/wordprocessingShape">
                      <wps:wsp>
                        <wps:cNvSpPr/>
                        <wps:spPr>
                          <a:xfrm>
                            <a:off x="0" y="0"/>
                            <a:ext cx="571500" cy="1676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22CE9" id="Rectangle 25" o:spid="_x0000_s1026" style="position:absolute;margin-left:396.6pt;margin-top:35.85pt;width:45pt;height:13.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" filled="f" strokecolor="black [3200]">
                  <v:stroke joinstyle="round"/>
                </v:rect>
              </w:pict>
            </mc:Fallback>
          </mc:AlternateContent>
        </w:r>
      </w:ins>
      <w:ins w:id="2404" w:author="Ta Huong" w:date="2020-07-01T15:25:00Z">
        <w:r>
          <w:rPr>
            <w:noProof/>
          </w:rPr>
          <w:drawing>
            <wp:inline distT="0" distB="0" distL="0" distR="0" wp14:anchorId="179D7852" wp14:editId="41583EC3">
              <wp:extent cx="62484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48400" cy="3343275"/>
                      </a:xfrm>
                      <a:prstGeom prst="rect">
                        <a:avLst/>
                      </a:prstGeom>
                    </pic:spPr>
                  </pic:pic>
                </a:graphicData>
              </a:graphic>
            </wp:inline>
          </w:drawing>
        </w:r>
      </w:ins>
    </w:p>
    <w:p w14:paraId="0A52AB6C" w14:textId="77777777" w:rsidR="00BC21AE" w:rsidRDefault="00BC21AE" w:rsidP="00FA2E20">
      <w:pPr>
        <w:tabs>
          <w:tab w:val="left" w:pos="3960"/>
        </w:tabs>
        <w:spacing w:line="360" w:lineRule="auto"/>
        <w:rPr>
          <w:ins w:id="2405" w:author="Ta Huong" w:date="2020-07-01T15:45:00Z"/>
          <w:rFonts w:ascii="Times New Roman" w:eastAsia="Times New Roman" w:hAnsi="Times New Roman" w:cs="Times New Roman"/>
          <w:sz w:val="26"/>
          <w:szCs w:val="26"/>
          <w:lang w:eastAsia="en-GB"/>
        </w:rPr>
      </w:pPr>
      <w:ins w:id="2406" w:author="Ta Huong" w:date="2020-07-01T15:45:00Z">
        <w:r>
          <w:rPr>
            <w:rFonts w:ascii="Times New Roman" w:eastAsia="Times New Roman" w:hAnsi="Times New Roman" w:cs="Times New Roman"/>
            <w:sz w:val="26"/>
            <w:szCs w:val="26"/>
            <w:lang w:eastAsia="en-GB"/>
          </w:rPr>
          <w:t>- Chọn Báo Cáo để xem Report.</w:t>
        </w:r>
      </w:ins>
    </w:p>
    <w:p w14:paraId="116B9A93" w14:textId="67FDE724" w:rsidR="003F7346" w:rsidRPr="009B47A3" w:rsidRDefault="00BC21AE">
      <w:pPr>
        <w:tabs>
          <w:tab w:val="left" w:pos="3960"/>
        </w:tabs>
        <w:spacing w:line="360" w:lineRule="auto"/>
        <w:rPr>
          <w:ins w:id="2407" w:author="Ta Huong" w:date="2020-07-01T15:07:00Z"/>
          <w:rFonts w:ascii="Times New Roman" w:eastAsia="Times New Roman" w:hAnsi="Times New Roman" w:cs="Times New Roman"/>
          <w:sz w:val="26"/>
          <w:szCs w:val="26"/>
          <w:lang w:eastAsia="en-GB"/>
          <w:rPrChange w:id="2408" w:author="Ta Huong" w:date="2020-07-01T15:23:00Z">
            <w:rPr>
              <w:ins w:id="2409" w:author="Ta Huong" w:date="2020-07-01T15:07:00Z"/>
              <w:lang w:eastAsia="en-GB"/>
            </w:rPr>
          </w:rPrChange>
        </w:rPr>
        <w:pPrChange w:id="2410" w:author="Ta Huong" w:date="2020-07-01T15:17:00Z">
          <w:pPr>
            <w:tabs>
              <w:tab w:val="left" w:pos="3960"/>
            </w:tabs>
            <w:spacing w:line="360" w:lineRule="auto"/>
            <w:jc w:val="center"/>
          </w:pPr>
        </w:pPrChange>
      </w:pPr>
      <w:ins w:id="2411" w:author="Ta Huong" w:date="2020-07-01T15:45:00Z">
        <w:r>
          <w:rPr>
            <w:noProof/>
          </w:rPr>
          <w:lastRenderedPageBreak/>
          <mc:AlternateContent>
            <mc:Choice Requires="wps">
              <w:drawing>
                <wp:anchor distT="0" distB="0" distL="114300" distR="114300" simplePos="0" relativeHeight="251661312" behindDoc="0" locked="0" layoutInCell="1" allowOverlap="1" wp14:anchorId="12994665" wp14:editId="554576EA">
                  <wp:simplePos x="0" y="0"/>
                  <wp:positionH relativeFrom="column">
                    <wp:posOffset>4328160</wp:posOffset>
                  </wp:positionH>
                  <wp:positionV relativeFrom="paragraph">
                    <wp:posOffset>411480</wp:posOffset>
                  </wp:positionV>
                  <wp:extent cx="883920" cy="251460"/>
                  <wp:effectExtent l="0" t="0" r="11430" b="15240"/>
                  <wp:wrapNone/>
                  <wp:docPr id="27" name="Rectangle 27"/>
                  <wp:cNvGraphicFramePr/>
                  <a:graphic xmlns:a="http://schemas.openxmlformats.org/drawingml/2006/main">
                    <a:graphicData uri="http://schemas.microsoft.com/office/word/2010/wordprocessingShape">
                      <wps:wsp>
                        <wps:cNvSpPr/>
                        <wps:spPr>
                          <a:xfrm>
                            <a:off x="0" y="0"/>
                            <a:ext cx="883920" cy="2514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27981D" id="Rectangle 27" o:spid="_x0000_s1026" style="position:absolute;margin-left:340.8pt;margin-top:32.4pt;width:69.6pt;height:19.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" filled="f" strokecolor="black [3200]">
                  <v:stroke joinstyle="round"/>
                </v:rect>
              </w:pict>
            </mc:Fallback>
          </mc:AlternateContent>
        </w:r>
        <w:r w:rsidRPr="00644E64">
          <w:rPr>
            <w:noProof/>
          </w:rPr>
          <w:drawing>
            <wp:inline distT="0" distB="0" distL="0" distR="0" wp14:anchorId="76621466" wp14:editId="167E1B78">
              <wp:extent cx="6248400" cy="3514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49086" cy="3515111"/>
                      </a:xfrm>
                      <a:prstGeom prst="rect">
                        <a:avLst/>
                      </a:prstGeom>
                    </pic:spPr>
                  </pic:pic>
                </a:graphicData>
              </a:graphic>
            </wp:inline>
          </w:drawing>
        </w:r>
      </w:ins>
      <w:ins w:id="2412" w:author="Ta Huong" w:date="2020-07-01T14:37:00Z">
        <w:r w:rsidR="00B229DC" w:rsidRPr="007A3B50">
          <w:rPr>
            <w:rFonts w:ascii="Times New Roman" w:eastAsia="Times New Roman" w:hAnsi="Times New Roman" w:cs="Times New Roman"/>
            <w:sz w:val="26"/>
            <w:szCs w:val="26"/>
            <w:lang w:eastAsia="en-GB"/>
            <w:rPrChange w:id="2413" w:author="Ta Huong" w:date="2020-07-01T15:13:00Z">
              <w:rPr>
                <w:rFonts w:ascii="Times New Roman" w:eastAsia="Times New Roman" w:hAnsi="Times New Roman" w:cs="Times New Roman"/>
                <w:color w:val="212121"/>
                <w:sz w:val="26"/>
                <w:szCs w:val="26"/>
                <w:lang w:eastAsia="en-GB"/>
              </w:rPr>
            </w:rPrChange>
          </w:rPr>
          <w:br w:type="page"/>
        </w:r>
      </w:ins>
    </w:p>
    <w:p w14:paraId="72A07882" w14:textId="77777777" w:rsidR="00500C21" w:rsidRPr="00B229DC" w:rsidDel="00B229DC" w:rsidRDefault="00500C21">
      <w:pPr>
        <w:pStyle w:val="Heading1"/>
        <w:jc w:val="center"/>
        <w:rPr>
          <w:del w:id="2414" w:author="Ta Huong" w:date="2020-07-01T14:37:00Z"/>
          <w:color w:val="212121"/>
          <w:sz w:val="26"/>
          <w:szCs w:val="26"/>
        </w:rPr>
        <w:pPrChange w:id="2415" w:author="Ta Huong" w:date="2020-07-01T15:44:00Z">
          <w:pPr>
            <w:tabs>
              <w:tab w:val="left" w:pos="3960"/>
            </w:tabs>
            <w:spacing w:line="360" w:lineRule="auto"/>
          </w:pPr>
        </w:pPrChange>
      </w:pPr>
    </w:p>
    <w:p w14:paraId="2E66271B" w14:textId="0F049A53" w:rsidR="00500C21" w:rsidRPr="00500C21" w:rsidRDefault="00500C21">
      <w:pPr>
        <w:pStyle w:val="Heading1"/>
        <w:jc w:val="center"/>
        <w:rPr>
          <w:color w:val="212121"/>
          <w:sz w:val="26"/>
          <w:szCs w:val="26"/>
        </w:rPr>
        <w:pPrChange w:id="2416" w:author="Ta Huong" w:date="2020-07-01T15:44:00Z">
          <w:pPr>
            <w:spacing w:after="0" w:line="360" w:lineRule="auto"/>
            <w:jc w:val="center"/>
          </w:pPr>
        </w:pPrChange>
      </w:pPr>
      <w:bookmarkStart w:id="2417" w:name="_Toc44510885"/>
      <w:r w:rsidRPr="00500C21">
        <w:rPr>
          <w:color w:val="212121"/>
          <w:sz w:val="26"/>
          <w:szCs w:val="26"/>
        </w:rPr>
        <w:t>KẾT LUẬN</w:t>
      </w:r>
      <w:bookmarkEnd w:id="2417"/>
    </w:p>
    <w:p w14:paraId="3EA1242A" w14:textId="5FBD391E" w:rsidR="00500C21" w:rsidRPr="00500C21" w:rsidRDefault="00500C21" w:rsidP="00751FAC">
      <w:pPr>
        <w:pStyle w:val="ListParagraph"/>
        <w:numPr>
          <w:ilvl w:val="0"/>
          <w:numId w:val="5"/>
        </w:numPr>
        <w:spacing w:after="0" w:line="360" w:lineRule="auto"/>
        <w:rPr>
          <w:rFonts w:ascii="Times New Roman" w:eastAsia="Times New Roman" w:hAnsi="Times New Roman" w:cs="Times New Roman"/>
          <w:b/>
          <w:bCs/>
          <w:color w:val="212121"/>
          <w:sz w:val="26"/>
          <w:szCs w:val="26"/>
          <w:lang w:eastAsia="en-GB"/>
        </w:rPr>
      </w:pPr>
      <w:r w:rsidRPr="00500C21">
        <w:rPr>
          <w:rFonts w:ascii="Times New Roman" w:eastAsia="Times New Roman" w:hAnsi="Times New Roman" w:cs="Times New Roman"/>
          <w:b/>
          <w:bCs/>
          <w:color w:val="212121"/>
          <w:sz w:val="26"/>
          <w:szCs w:val="26"/>
          <w:lang w:eastAsia="en-GB"/>
        </w:rPr>
        <w:t>Những điều đã làm được</w:t>
      </w:r>
    </w:p>
    <w:p w14:paraId="79452C15" w14:textId="03114F44" w:rsidR="00500C21" w:rsidRPr="00500C21" w:rsidRDefault="00500C21">
      <w:pPr>
        <w:pStyle w:val="ListParagraph"/>
        <w:numPr>
          <w:ilvl w:val="0"/>
          <w:numId w:val="2"/>
        </w:numPr>
        <w:spacing w:after="0" w:line="360" w:lineRule="auto"/>
        <w:rPr>
          <w:rFonts w:ascii="Times New Roman" w:eastAsia="Times New Roman" w:hAnsi="Times New Roman" w:cs="Times New Roman"/>
          <w:b/>
          <w:bCs/>
          <w:color w:val="212121"/>
          <w:sz w:val="26"/>
          <w:szCs w:val="26"/>
          <w:lang w:eastAsia="en-GB"/>
        </w:rPr>
      </w:pPr>
      <w:r w:rsidRPr="00500C21">
        <w:rPr>
          <w:rFonts w:ascii="Times New Roman" w:eastAsia="Times New Roman" w:hAnsi="Times New Roman" w:cs="Times New Roman"/>
          <w:color w:val="212121"/>
          <w:sz w:val="26"/>
          <w:szCs w:val="26"/>
          <w:lang w:eastAsia="en-GB"/>
        </w:rPr>
        <w:t>Tạo được chương</w:t>
      </w:r>
      <w:r>
        <w:rPr>
          <w:rFonts w:ascii="Times New Roman" w:eastAsia="Times New Roman" w:hAnsi="Times New Roman" w:cs="Times New Roman"/>
          <w:color w:val="212121"/>
          <w:sz w:val="26"/>
          <w:szCs w:val="26"/>
          <w:lang w:eastAsia="en-GB"/>
        </w:rPr>
        <w:t xml:space="preserve"> trình có ba tầng.</w:t>
      </w:r>
    </w:p>
    <w:p w14:paraId="4A1A8B6A" w14:textId="5E78DA8A" w:rsidR="00500C21" w:rsidRPr="00500C21" w:rsidRDefault="00500C21">
      <w:pPr>
        <w:pStyle w:val="ListParagraph"/>
        <w:numPr>
          <w:ilvl w:val="0"/>
          <w:numId w:val="2"/>
        </w:numPr>
        <w:spacing w:after="0" w:line="360" w:lineRule="auto"/>
        <w:rPr>
          <w:rFonts w:ascii="Times New Roman" w:eastAsia="Times New Roman" w:hAnsi="Times New Roman" w:cs="Times New Roman"/>
          <w:b/>
          <w:bCs/>
          <w:color w:val="212121"/>
          <w:sz w:val="26"/>
          <w:szCs w:val="26"/>
          <w:lang w:eastAsia="en-GB"/>
        </w:rPr>
      </w:pPr>
      <w:r>
        <w:rPr>
          <w:rFonts w:ascii="Times New Roman" w:eastAsia="Times New Roman" w:hAnsi="Times New Roman" w:cs="Times New Roman"/>
          <w:color w:val="212121"/>
          <w:sz w:val="26"/>
          <w:szCs w:val="26"/>
          <w:lang w:eastAsia="en-GB"/>
        </w:rPr>
        <w:t>Phát triển được giao diện chương trình.</w:t>
      </w:r>
    </w:p>
    <w:p w14:paraId="7480BAF3" w14:textId="44D4E047" w:rsidR="00500C21" w:rsidRPr="00500C21" w:rsidRDefault="00500C21">
      <w:pPr>
        <w:pStyle w:val="ListParagraph"/>
        <w:numPr>
          <w:ilvl w:val="0"/>
          <w:numId w:val="2"/>
        </w:numPr>
        <w:spacing w:after="0" w:line="360" w:lineRule="auto"/>
        <w:rPr>
          <w:rFonts w:ascii="Times New Roman" w:eastAsia="Times New Roman" w:hAnsi="Times New Roman" w:cs="Times New Roman"/>
          <w:b/>
          <w:bCs/>
          <w:color w:val="212121"/>
          <w:sz w:val="26"/>
          <w:szCs w:val="26"/>
          <w:lang w:eastAsia="en-GB"/>
        </w:rPr>
      </w:pPr>
      <w:r>
        <w:rPr>
          <w:rFonts w:ascii="Times New Roman" w:eastAsia="Times New Roman" w:hAnsi="Times New Roman" w:cs="Times New Roman"/>
          <w:color w:val="212121"/>
          <w:sz w:val="26"/>
          <w:szCs w:val="26"/>
          <w:lang w:eastAsia="en-GB"/>
        </w:rPr>
        <w:t>Kết hợp SQL và LINQ to SQL để hoàn thiện chương trình.</w:t>
      </w:r>
    </w:p>
    <w:p w14:paraId="35ACD05F" w14:textId="3856B9DB" w:rsidR="00500C21" w:rsidRPr="00751FAC" w:rsidRDefault="00751FAC">
      <w:pPr>
        <w:pStyle w:val="ListParagraph"/>
        <w:numPr>
          <w:ilvl w:val="0"/>
          <w:numId w:val="2"/>
        </w:numPr>
        <w:spacing w:after="0" w:line="360" w:lineRule="auto"/>
        <w:rPr>
          <w:rFonts w:ascii="Times New Roman" w:eastAsia="Times New Roman" w:hAnsi="Times New Roman" w:cs="Times New Roman"/>
          <w:b/>
          <w:bCs/>
          <w:color w:val="212121"/>
          <w:sz w:val="26"/>
          <w:szCs w:val="26"/>
          <w:lang w:eastAsia="en-GB"/>
        </w:rPr>
      </w:pPr>
      <w:r>
        <w:rPr>
          <w:rFonts w:ascii="Times New Roman" w:eastAsia="Times New Roman" w:hAnsi="Times New Roman" w:cs="Times New Roman"/>
          <w:color w:val="212121"/>
          <w:sz w:val="26"/>
          <w:szCs w:val="26"/>
          <w:lang w:eastAsia="en-GB"/>
        </w:rPr>
        <w:t>Sử dụng được DataSet và Report</w:t>
      </w:r>
      <w:del w:id="2418" w:author="Trần Minh Quân Võ" w:date="2020-07-02T20:37:00Z">
        <w:r w:rsidDel="000F6A0B">
          <w:rPr>
            <w:rFonts w:ascii="Times New Roman" w:eastAsia="Times New Roman" w:hAnsi="Times New Roman" w:cs="Times New Roman"/>
            <w:color w:val="212121"/>
            <w:sz w:val="26"/>
            <w:szCs w:val="26"/>
            <w:lang w:eastAsia="en-GB"/>
          </w:rPr>
          <w:delText>Wizard</w:delText>
        </w:r>
      </w:del>
      <w:r>
        <w:rPr>
          <w:rFonts w:ascii="Times New Roman" w:eastAsia="Times New Roman" w:hAnsi="Times New Roman" w:cs="Times New Roman"/>
          <w:color w:val="212121"/>
          <w:sz w:val="26"/>
          <w:szCs w:val="26"/>
          <w:lang w:eastAsia="en-GB"/>
        </w:rPr>
        <w:t xml:space="preserve"> để tạo Report</w:t>
      </w:r>
      <w:del w:id="2419" w:author="Trần Minh Quân Võ" w:date="2020-07-02T20:37:00Z">
        <w:r w:rsidDel="000F6A0B">
          <w:rPr>
            <w:rFonts w:ascii="Times New Roman" w:eastAsia="Times New Roman" w:hAnsi="Times New Roman" w:cs="Times New Roman"/>
            <w:color w:val="212121"/>
            <w:sz w:val="26"/>
            <w:szCs w:val="26"/>
            <w:lang w:eastAsia="en-GB"/>
          </w:rPr>
          <w:delText>s</w:delText>
        </w:r>
      </w:del>
      <w:r>
        <w:rPr>
          <w:rFonts w:ascii="Times New Roman" w:eastAsia="Times New Roman" w:hAnsi="Times New Roman" w:cs="Times New Roman"/>
          <w:color w:val="212121"/>
          <w:sz w:val="26"/>
          <w:szCs w:val="26"/>
          <w:lang w:eastAsia="en-GB"/>
        </w:rPr>
        <w:t xml:space="preserve"> cho chương trình.</w:t>
      </w:r>
    </w:p>
    <w:p w14:paraId="7224DB00" w14:textId="074003CD" w:rsidR="00751FAC" w:rsidRPr="00751FAC" w:rsidRDefault="00751FAC">
      <w:pPr>
        <w:pStyle w:val="ListParagraph"/>
        <w:numPr>
          <w:ilvl w:val="0"/>
          <w:numId w:val="2"/>
        </w:numPr>
        <w:spacing w:after="0" w:line="360" w:lineRule="auto"/>
        <w:rPr>
          <w:rFonts w:ascii="Times New Roman" w:eastAsia="Times New Roman" w:hAnsi="Times New Roman" w:cs="Times New Roman"/>
          <w:b/>
          <w:bCs/>
          <w:color w:val="212121"/>
          <w:sz w:val="26"/>
          <w:szCs w:val="26"/>
          <w:lang w:eastAsia="en-GB"/>
        </w:rPr>
      </w:pPr>
      <w:r>
        <w:rPr>
          <w:rFonts w:ascii="Times New Roman" w:eastAsia="Times New Roman" w:hAnsi="Times New Roman" w:cs="Times New Roman"/>
          <w:color w:val="212121"/>
          <w:sz w:val="26"/>
          <w:szCs w:val="26"/>
          <w:lang w:eastAsia="en-GB"/>
        </w:rPr>
        <w:t>Tạo được các functions Thêm, Xóa, Sửa</w:t>
      </w:r>
      <w:ins w:id="2420" w:author="Trần Minh Quân Võ" w:date="2020-07-02T20:37:00Z">
        <w:r w:rsidR="000F6A0B">
          <w:rPr>
            <w:rFonts w:ascii="Times New Roman" w:eastAsia="Times New Roman" w:hAnsi="Times New Roman" w:cs="Times New Roman"/>
            <w:color w:val="212121"/>
            <w:sz w:val="26"/>
            <w:szCs w:val="26"/>
            <w:lang w:eastAsia="en-GB"/>
          </w:rPr>
          <w:t>.</w:t>
        </w:r>
      </w:ins>
    </w:p>
    <w:p w14:paraId="30876540" w14:textId="32FC82B6" w:rsidR="00751FAC" w:rsidRPr="00751FAC" w:rsidRDefault="00751FAC">
      <w:pPr>
        <w:pStyle w:val="ListParagraph"/>
        <w:numPr>
          <w:ilvl w:val="0"/>
          <w:numId w:val="2"/>
        </w:numPr>
        <w:spacing w:after="0" w:line="360" w:lineRule="auto"/>
        <w:rPr>
          <w:rFonts w:ascii="Times New Roman" w:eastAsia="Times New Roman" w:hAnsi="Times New Roman" w:cs="Times New Roman"/>
          <w:b/>
          <w:bCs/>
          <w:color w:val="212121"/>
          <w:sz w:val="26"/>
          <w:szCs w:val="26"/>
          <w:lang w:eastAsia="en-GB"/>
        </w:rPr>
      </w:pPr>
      <w:r>
        <w:rPr>
          <w:rFonts w:ascii="Times New Roman" w:eastAsia="Times New Roman" w:hAnsi="Times New Roman" w:cs="Times New Roman"/>
          <w:color w:val="212121"/>
          <w:sz w:val="26"/>
          <w:szCs w:val="26"/>
          <w:lang w:eastAsia="en-GB"/>
        </w:rPr>
        <w:t>Tính toán điểm cho học sinh.</w:t>
      </w:r>
    </w:p>
    <w:p w14:paraId="1BCE19E9" w14:textId="479D0B39" w:rsidR="00751FAC" w:rsidRPr="00751FAC" w:rsidRDefault="00751FAC">
      <w:pPr>
        <w:pStyle w:val="ListParagraph"/>
        <w:numPr>
          <w:ilvl w:val="0"/>
          <w:numId w:val="2"/>
        </w:numPr>
        <w:spacing w:after="0" w:line="360" w:lineRule="auto"/>
        <w:rPr>
          <w:rFonts w:ascii="Times New Roman" w:eastAsia="Times New Roman" w:hAnsi="Times New Roman" w:cs="Times New Roman"/>
          <w:b/>
          <w:bCs/>
          <w:color w:val="212121"/>
          <w:sz w:val="26"/>
          <w:szCs w:val="26"/>
          <w:lang w:eastAsia="en-GB"/>
        </w:rPr>
      </w:pPr>
      <w:r>
        <w:rPr>
          <w:rFonts w:ascii="Times New Roman" w:eastAsia="Times New Roman" w:hAnsi="Times New Roman" w:cs="Times New Roman"/>
          <w:color w:val="212121"/>
          <w:sz w:val="26"/>
          <w:szCs w:val="26"/>
          <w:lang w:eastAsia="en-GB"/>
        </w:rPr>
        <w:t>Tạo được chế độ tìm kiếm theo từ khóa.</w:t>
      </w:r>
    </w:p>
    <w:p w14:paraId="6EC47168" w14:textId="19979D90" w:rsidR="00751FAC" w:rsidRDefault="00751FAC" w:rsidP="00751FAC">
      <w:pPr>
        <w:pStyle w:val="ListParagraph"/>
        <w:numPr>
          <w:ilvl w:val="0"/>
          <w:numId w:val="5"/>
        </w:numPr>
        <w:spacing w:after="0" w:line="360" w:lineRule="auto"/>
        <w:rPr>
          <w:rFonts w:ascii="Times New Roman" w:eastAsia="Times New Roman" w:hAnsi="Times New Roman" w:cs="Times New Roman"/>
          <w:b/>
          <w:bCs/>
          <w:color w:val="212121"/>
          <w:sz w:val="26"/>
          <w:szCs w:val="26"/>
          <w:lang w:eastAsia="en-GB"/>
        </w:rPr>
      </w:pPr>
      <w:r>
        <w:rPr>
          <w:rFonts w:ascii="Times New Roman" w:eastAsia="Times New Roman" w:hAnsi="Times New Roman" w:cs="Times New Roman"/>
          <w:b/>
          <w:bCs/>
          <w:color w:val="212121"/>
          <w:sz w:val="26"/>
          <w:szCs w:val="26"/>
          <w:lang w:eastAsia="en-GB"/>
        </w:rPr>
        <w:t>Những điều chưa làm được</w:t>
      </w:r>
    </w:p>
    <w:p w14:paraId="68844EFD" w14:textId="7F482511" w:rsidR="00751FAC" w:rsidRPr="00751FAC" w:rsidRDefault="00751FAC" w:rsidP="00751FAC">
      <w:pPr>
        <w:pStyle w:val="ListParagraph"/>
        <w:numPr>
          <w:ilvl w:val="0"/>
          <w:numId w:val="2"/>
        </w:numPr>
        <w:spacing w:after="0" w:line="360" w:lineRule="auto"/>
        <w:rPr>
          <w:rFonts w:ascii="Times New Roman" w:eastAsia="Times New Roman" w:hAnsi="Times New Roman" w:cs="Times New Roman"/>
          <w:b/>
          <w:bCs/>
          <w:color w:val="212121"/>
          <w:sz w:val="26"/>
          <w:szCs w:val="26"/>
          <w:lang w:eastAsia="en-GB"/>
        </w:rPr>
      </w:pPr>
      <w:r>
        <w:rPr>
          <w:rFonts w:ascii="Times New Roman" w:eastAsia="Times New Roman" w:hAnsi="Times New Roman" w:cs="Times New Roman"/>
          <w:color w:val="212121"/>
          <w:sz w:val="26"/>
          <w:szCs w:val="26"/>
          <w:lang w:eastAsia="en-GB"/>
        </w:rPr>
        <w:t>Chưa tạo được Report từ code.</w:t>
      </w:r>
    </w:p>
    <w:p w14:paraId="05042905" w14:textId="21D9DFEE" w:rsidR="00751FAC" w:rsidRPr="00751FAC" w:rsidRDefault="00751FAC" w:rsidP="00751FAC">
      <w:pPr>
        <w:pStyle w:val="ListParagraph"/>
        <w:numPr>
          <w:ilvl w:val="0"/>
          <w:numId w:val="2"/>
        </w:numPr>
        <w:spacing w:after="0" w:line="360" w:lineRule="auto"/>
        <w:rPr>
          <w:rFonts w:ascii="Times New Roman" w:eastAsia="Times New Roman" w:hAnsi="Times New Roman" w:cs="Times New Roman"/>
          <w:b/>
          <w:bCs/>
          <w:color w:val="212121"/>
          <w:sz w:val="26"/>
          <w:szCs w:val="26"/>
          <w:lang w:eastAsia="en-GB"/>
        </w:rPr>
      </w:pPr>
      <w:r>
        <w:rPr>
          <w:rFonts w:ascii="Times New Roman" w:eastAsia="Times New Roman" w:hAnsi="Times New Roman" w:cs="Times New Roman"/>
          <w:color w:val="212121"/>
          <w:sz w:val="26"/>
          <w:szCs w:val="26"/>
          <w:lang w:eastAsia="en-GB"/>
        </w:rPr>
        <w:t>Còn một số lỗi hiển thị chưa sửa chữa được.</w:t>
      </w:r>
    </w:p>
    <w:sectPr w:rsidR="00751FAC" w:rsidRPr="00751FAC">
      <w:headerReference w:type="even" r:id="rId29"/>
      <w:headerReference w:type="default" r:id="rId30"/>
      <w:footerReference w:type="default" r:id="rId31"/>
      <w:headerReference w:type="firs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947BDD" w14:textId="77777777" w:rsidR="0016212E" w:rsidRDefault="0016212E" w:rsidP="00751FAC">
      <w:pPr>
        <w:spacing w:after="0" w:line="240" w:lineRule="auto"/>
      </w:pPr>
      <w:r>
        <w:separator/>
      </w:r>
    </w:p>
  </w:endnote>
  <w:endnote w:type="continuationSeparator" w:id="0">
    <w:p w14:paraId="6167B55C" w14:textId="77777777" w:rsidR="0016212E" w:rsidRDefault="0016212E" w:rsidP="00751F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2421" w:author="Ta Huong" w:date="2020-07-01T15:27:00Z"/>
  <w:sdt>
    <w:sdtPr>
      <w:id w:val="-939977607"/>
      <w:docPartObj>
        <w:docPartGallery w:val="Page Numbers (Bottom of Page)"/>
        <w:docPartUnique/>
      </w:docPartObj>
    </w:sdtPr>
    <w:sdtEndPr>
      <w:rPr>
        <w:noProof/>
      </w:rPr>
    </w:sdtEndPr>
    <w:sdtContent>
      <w:customXmlInsRangeEnd w:id="2421"/>
      <w:p w14:paraId="1C7DB34F" w14:textId="50357E50" w:rsidR="006C1B2A" w:rsidRDefault="006C1B2A">
        <w:pPr>
          <w:pStyle w:val="Footer"/>
          <w:jc w:val="right"/>
          <w:rPr>
            <w:ins w:id="2422" w:author="Ta Huong" w:date="2020-07-01T15:27:00Z"/>
          </w:rPr>
        </w:pPr>
        <w:ins w:id="2423" w:author="Ta Huong" w:date="2020-07-01T15:27:00Z">
          <w:r>
            <w:fldChar w:fldCharType="begin"/>
          </w:r>
          <w:r>
            <w:instrText xml:space="preserve"> PAGE   \* MERGEFORMAT </w:instrText>
          </w:r>
          <w:r>
            <w:fldChar w:fldCharType="separate"/>
          </w:r>
          <w:r>
            <w:rPr>
              <w:noProof/>
            </w:rPr>
            <w:t>2</w:t>
          </w:r>
          <w:r>
            <w:rPr>
              <w:noProof/>
            </w:rPr>
            <w:fldChar w:fldCharType="end"/>
          </w:r>
        </w:ins>
      </w:p>
      <w:customXmlInsRangeStart w:id="2424" w:author="Ta Huong" w:date="2020-07-01T15:27:00Z"/>
    </w:sdtContent>
  </w:sdt>
  <w:customXmlInsRangeEnd w:id="2424"/>
  <w:p w14:paraId="0E5C8890" w14:textId="77777777" w:rsidR="006C1B2A" w:rsidRDefault="006C1B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AFE655" w14:textId="77777777" w:rsidR="0016212E" w:rsidRDefault="0016212E" w:rsidP="00751FAC">
      <w:pPr>
        <w:spacing w:after="0" w:line="240" w:lineRule="auto"/>
      </w:pPr>
      <w:r>
        <w:separator/>
      </w:r>
    </w:p>
  </w:footnote>
  <w:footnote w:type="continuationSeparator" w:id="0">
    <w:p w14:paraId="7FFE796F" w14:textId="77777777" w:rsidR="0016212E" w:rsidRDefault="0016212E" w:rsidP="00751F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52F0B0" w14:textId="017FBF71" w:rsidR="00751FAC" w:rsidRDefault="0016212E">
    <w:pPr>
      <w:pStyle w:val="Header"/>
    </w:pPr>
    <w:r>
      <w:rPr>
        <w:noProof/>
      </w:rPr>
      <w:pict w14:anchorId="1CE013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2391735" o:spid="_x0000_s2050" type="#_x0000_t75" style="position:absolute;margin-left:0;margin-top:0;width:467.65pt;height:430.8pt;z-index:-251657216;mso-position-horizontal:center;mso-position-horizontal-relative:margin;mso-position-vertical:center;mso-position-vertical-relative:margin" o:allowincell="f">
          <v:imagedata r:id="rId1" o:title="logo_cntt_spkt"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DD9493" w14:textId="5B6BA4C1" w:rsidR="00751FAC" w:rsidRPr="00751FAC" w:rsidRDefault="0016212E">
    <w:pPr>
      <w:pStyle w:val="Header"/>
      <w:rPr>
        <w:rFonts w:ascii="Times New Roman" w:hAnsi="Times New Roman" w:cs="Times New Roman"/>
        <w:b/>
        <w:bCs/>
        <w:color w:val="2F5496" w:themeColor="accent1" w:themeShade="BF"/>
        <w:sz w:val="20"/>
      </w:rPr>
    </w:pPr>
    <w:r>
      <w:rPr>
        <w:rFonts w:ascii="Times New Roman" w:hAnsi="Times New Roman" w:cs="Times New Roman"/>
        <w:b/>
        <w:bCs/>
        <w:noProof/>
        <w:color w:val="4472C4" w:themeColor="accent1"/>
        <w:sz w:val="20"/>
      </w:rPr>
      <w:pict w14:anchorId="4B9C6F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2391736" o:spid="_x0000_s2051" type="#_x0000_t75" style="position:absolute;margin-left:0;margin-top:0;width:467.65pt;height:430.8pt;z-index:-251656192;mso-position-horizontal:center;mso-position-horizontal-relative:margin;mso-position-vertical:center;mso-position-vertical-relative:margin" o:allowincell="f">
          <v:imagedata r:id="rId1" o:title="logo_cntt_spkt" gain="19661f" blacklevel="22938f"/>
          <w10:wrap anchorx="margin" anchory="margin"/>
        </v:shape>
      </w:pict>
    </w:r>
    <w:r w:rsidR="00751FAC" w:rsidRPr="00751FAC">
      <w:rPr>
        <w:rFonts w:ascii="Times New Roman" w:hAnsi="Times New Roman" w:cs="Times New Roman"/>
        <w:b/>
        <w:bCs/>
        <w:color w:val="2F5496" w:themeColor="accent1" w:themeShade="BF"/>
        <w:sz w:val="20"/>
      </w:rPr>
      <w:t>QUẢN LÝ TRƯỜNG HỌC – ADO.NET &amp; LINQ TO SQL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00691" w14:textId="307BF2CA" w:rsidR="00751FAC" w:rsidRDefault="0016212E">
    <w:pPr>
      <w:pStyle w:val="Header"/>
    </w:pPr>
    <w:r>
      <w:rPr>
        <w:noProof/>
      </w:rPr>
      <w:pict w14:anchorId="1E1E0A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2391734" o:spid="_x0000_s2049" type="#_x0000_t75" style="position:absolute;margin-left:0;margin-top:0;width:467.65pt;height:430.8pt;z-index:-251658240;mso-position-horizontal:center;mso-position-horizontal-relative:margin;mso-position-vertical:center;mso-position-vertical-relative:margin" o:allowincell="f">
          <v:imagedata r:id="rId1" o:title="logo_cntt_spkt"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DF744A"/>
    <w:multiLevelType w:val="hybridMultilevel"/>
    <w:tmpl w:val="60AE50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8745E5C"/>
    <w:multiLevelType w:val="multilevel"/>
    <w:tmpl w:val="6872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477316"/>
    <w:multiLevelType w:val="hybridMultilevel"/>
    <w:tmpl w:val="C632E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4811D4"/>
    <w:multiLevelType w:val="hybridMultilevel"/>
    <w:tmpl w:val="BD307FF0"/>
    <w:lvl w:ilvl="0" w:tplc="B3184BFE">
      <w:start w:val="2"/>
      <w:numFmt w:val="bullet"/>
      <w:lvlText w:val="-"/>
      <w:lvlJc w:val="left"/>
      <w:pPr>
        <w:ind w:left="1794" w:hanging="360"/>
      </w:pPr>
      <w:rPr>
        <w:rFonts w:ascii="Times New Roman" w:eastAsiaTheme="minorHAnsi" w:hAnsi="Times New Roman" w:cs="Times New Roman" w:hint="default"/>
      </w:rPr>
    </w:lvl>
    <w:lvl w:ilvl="1" w:tplc="04090003">
      <w:start w:val="1"/>
      <w:numFmt w:val="bullet"/>
      <w:lvlText w:val="o"/>
      <w:lvlJc w:val="left"/>
      <w:pPr>
        <w:ind w:left="2514" w:hanging="360"/>
      </w:pPr>
      <w:rPr>
        <w:rFonts w:ascii="Courier New" w:hAnsi="Courier New" w:cs="Courier New" w:hint="default"/>
      </w:rPr>
    </w:lvl>
    <w:lvl w:ilvl="2" w:tplc="04090005" w:tentative="1">
      <w:start w:val="1"/>
      <w:numFmt w:val="bullet"/>
      <w:lvlText w:val=""/>
      <w:lvlJc w:val="left"/>
      <w:pPr>
        <w:ind w:left="3234" w:hanging="360"/>
      </w:pPr>
      <w:rPr>
        <w:rFonts w:ascii="Wingdings" w:hAnsi="Wingdings" w:hint="default"/>
      </w:rPr>
    </w:lvl>
    <w:lvl w:ilvl="3" w:tplc="04090001" w:tentative="1">
      <w:start w:val="1"/>
      <w:numFmt w:val="bullet"/>
      <w:lvlText w:val=""/>
      <w:lvlJc w:val="left"/>
      <w:pPr>
        <w:ind w:left="3954" w:hanging="360"/>
      </w:pPr>
      <w:rPr>
        <w:rFonts w:ascii="Symbol" w:hAnsi="Symbol" w:hint="default"/>
      </w:rPr>
    </w:lvl>
    <w:lvl w:ilvl="4" w:tplc="04090003" w:tentative="1">
      <w:start w:val="1"/>
      <w:numFmt w:val="bullet"/>
      <w:lvlText w:val="o"/>
      <w:lvlJc w:val="left"/>
      <w:pPr>
        <w:ind w:left="4674" w:hanging="360"/>
      </w:pPr>
      <w:rPr>
        <w:rFonts w:ascii="Courier New" w:hAnsi="Courier New" w:cs="Courier New" w:hint="default"/>
      </w:rPr>
    </w:lvl>
    <w:lvl w:ilvl="5" w:tplc="04090005" w:tentative="1">
      <w:start w:val="1"/>
      <w:numFmt w:val="bullet"/>
      <w:lvlText w:val=""/>
      <w:lvlJc w:val="left"/>
      <w:pPr>
        <w:ind w:left="5394" w:hanging="360"/>
      </w:pPr>
      <w:rPr>
        <w:rFonts w:ascii="Wingdings" w:hAnsi="Wingdings" w:hint="default"/>
      </w:rPr>
    </w:lvl>
    <w:lvl w:ilvl="6" w:tplc="04090001" w:tentative="1">
      <w:start w:val="1"/>
      <w:numFmt w:val="bullet"/>
      <w:lvlText w:val=""/>
      <w:lvlJc w:val="left"/>
      <w:pPr>
        <w:ind w:left="6114" w:hanging="360"/>
      </w:pPr>
      <w:rPr>
        <w:rFonts w:ascii="Symbol" w:hAnsi="Symbol" w:hint="default"/>
      </w:rPr>
    </w:lvl>
    <w:lvl w:ilvl="7" w:tplc="04090003" w:tentative="1">
      <w:start w:val="1"/>
      <w:numFmt w:val="bullet"/>
      <w:lvlText w:val="o"/>
      <w:lvlJc w:val="left"/>
      <w:pPr>
        <w:ind w:left="6834" w:hanging="360"/>
      </w:pPr>
      <w:rPr>
        <w:rFonts w:ascii="Courier New" w:hAnsi="Courier New" w:cs="Courier New" w:hint="default"/>
      </w:rPr>
    </w:lvl>
    <w:lvl w:ilvl="8" w:tplc="04090005" w:tentative="1">
      <w:start w:val="1"/>
      <w:numFmt w:val="bullet"/>
      <w:lvlText w:val=""/>
      <w:lvlJc w:val="left"/>
      <w:pPr>
        <w:ind w:left="7554" w:hanging="360"/>
      </w:pPr>
      <w:rPr>
        <w:rFonts w:ascii="Wingdings" w:hAnsi="Wingdings" w:hint="default"/>
      </w:rPr>
    </w:lvl>
  </w:abstractNum>
  <w:abstractNum w:abstractNumId="4" w15:restartNumberingAfterBreak="0">
    <w:nsid w:val="6681287F"/>
    <w:multiLevelType w:val="multilevel"/>
    <w:tmpl w:val="2E2837E4"/>
    <w:lvl w:ilvl="0">
      <w:start w:val="1"/>
      <w:numFmt w:val="decimal"/>
      <w:lvlText w:val="%1."/>
      <w:lvlJc w:val="left"/>
      <w:pPr>
        <w:ind w:left="360" w:hanging="360"/>
      </w:pPr>
      <w:rPr>
        <w:rFonts w:ascii="Times New Roman" w:hAnsi="Times New Roman" w:cs="Times New Roman" w:hint="default"/>
        <w:b/>
        <w:bCs/>
        <w:color w:val="2F5496" w:themeColor="accent1" w:themeShade="BF"/>
        <w:sz w:val="26"/>
        <w:szCs w:val="26"/>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76C10994"/>
    <w:multiLevelType w:val="hybridMultilevel"/>
    <w:tmpl w:val="57E442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1"/>
  </w:num>
  <w:num w:numId="4">
    <w:abstractNumId w:val="5"/>
  </w:num>
  <w:num w:numId="5">
    <w:abstractNumId w:val="0"/>
  </w:num>
  <w:num w:numId="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a Huong">
    <w15:presenceInfo w15:providerId="Windows Live" w15:userId="f2f5d9a9859ebd7b"/>
  </w15:person>
  <w15:person w15:author="Trần Minh Quân Võ">
    <w15:presenceInfo w15:providerId="Windows Live" w15:userId="69b68dba6201b5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trackRevisions/>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90A"/>
    <w:rsid w:val="000A15BA"/>
    <w:rsid w:val="000F6A0B"/>
    <w:rsid w:val="0016212E"/>
    <w:rsid w:val="002D5B83"/>
    <w:rsid w:val="003004FA"/>
    <w:rsid w:val="00380DBB"/>
    <w:rsid w:val="003A2185"/>
    <w:rsid w:val="003F7346"/>
    <w:rsid w:val="00426316"/>
    <w:rsid w:val="0048090A"/>
    <w:rsid w:val="004B382C"/>
    <w:rsid w:val="00500C21"/>
    <w:rsid w:val="00644E64"/>
    <w:rsid w:val="006879C6"/>
    <w:rsid w:val="006C1B2A"/>
    <w:rsid w:val="00731DD7"/>
    <w:rsid w:val="007426C3"/>
    <w:rsid w:val="00751FAC"/>
    <w:rsid w:val="0077398B"/>
    <w:rsid w:val="007A3B50"/>
    <w:rsid w:val="009318BE"/>
    <w:rsid w:val="0098602F"/>
    <w:rsid w:val="009B47A3"/>
    <w:rsid w:val="009D154F"/>
    <w:rsid w:val="00A71B72"/>
    <w:rsid w:val="00B229DC"/>
    <w:rsid w:val="00B96F4B"/>
    <w:rsid w:val="00BC21AE"/>
    <w:rsid w:val="00C41662"/>
    <w:rsid w:val="00C41D02"/>
    <w:rsid w:val="00D2722D"/>
    <w:rsid w:val="00DA4C39"/>
    <w:rsid w:val="00DD26F6"/>
    <w:rsid w:val="00E84B5E"/>
    <w:rsid w:val="00FA2E20"/>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0F6BDBE"/>
  <w15:chartTrackingRefBased/>
  <w15:docId w15:val="{30A4CEF9-456E-4508-8220-C97C9C189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link w:val="Heading1Char"/>
    <w:uiPriority w:val="9"/>
    <w:qFormat/>
    <w:rsid w:val="00500C21"/>
    <w:pPr>
      <w:spacing w:before="100" w:beforeAutospacing="1" w:after="100" w:afterAutospacing="1" w:line="240" w:lineRule="auto"/>
      <w:outlineLvl w:val="0"/>
    </w:pPr>
    <w:rPr>
      <w:rFonts w:ascii="Times New Roman" w:eastAsia="Times New Roman" w:hAnsi="Times New Roman" w:cs="Times New Roman"/>
      <w:b/>
      <w:bCs/>
      <w:kern w:val="36"/>
      <w:sz w:val="48"/>
      <w:szCs w:val="48"/>
      <w:lang w:val="en-GB" w:eastAsia="en-GB" w:bidi="ar-SA"/>
    </w:rPr>
  </w:style>
  <w:style w:type="paragraph" w:styleId="Heading2">
    <w:name w:val="heading 2"/>
    <w:basedOn w:val="Normal"/>
    <w:next w:val="Normal"/>
    <w:link w:val="Heading2Char"/>
    <w:uiPriority w:val="9"/>
    <w:unhideWhenUsed/>
    <w:qFormat/>
    <w:rsid w:val="00500C21"/>
    <w:pPr>
      <w:keepNext/>
      <w:keepLines/>
      <w:spacing w:before="40" w:after="0"/>
      <w:outlineLvl w:val="1"/>
    </w:pPr>
    <w:rPr>
      <w:rFonts w:asciiTheme="majorHAnsi" w:eastAsiaTheme="majorEastAsia" w:hAnsiTheme="majorHAnsi" w:cstheme="majorBidi"/>
      <w:color w:val="2F5496" w:themeColor="accent1" w:themeShade="BF"/>
      <w:sz w:val="26"/>
      <w:szCs w:val="26"/>
      <w:lang w:val="en-GB"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31D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71B72"/>
    <w:pPr>
      <w:ind w:left="720"/>
      <w:contextualSpacing/>
    </w:pPr>
  </w:style>
  <w:style w:type="character" w:customStyle="1" w:styleId="Heading1Char">
    <w:name w:val="Heading 1 Char"/>
    <w:basedOn w:val="DefaultParagraphFont"/>
    <w:link w:val="Heading1"/>
    <w:uiPriority w:val="9"/>
    <w:rsid w:val="00500C21"/>
    <w:rPr>
      <w:rFonts w:ascii="Times New Roman" w:eastAsia="Times New Roman" w:hAnsi="Times New Roman" w:cs="Times New Roman"/>
      <w:b/>
      <w:bCs/>
      <w:kern w:val="36"/>
      <w:sz w:val="48"/>
      <w:szCs w:val="48"/>
      <w:lang w:val="en-GB" w:eastAsia="en-GB" w:bidi="ar-SA"/>
    </w:rPr>
  </w:style>
  <w:style w:type="character" w:customStyle="1" w:styleId="Heading2Char">
    <w:name w:val="Heading 2 Char"/>
    <w:basedOn w:val="DefaultParagraphFont"/>
    <w:link w:val="Heading2"/>
    <w:uiPriority w:val="9"/>
    <w:rsid w:val="00500C21"/>
    <w:rPr>
      <w:rFonts w:asciiTheme="majorHAnsi" w:eastAsiaTheme="majorEastAsia" w:hAnsiTheme="majorHAnsi" w:cstheme="majorBidi"/>
      <w:color w:val="2F5496" w:themeColor="accent1" w:themeShade="BF"/>
      <w:sz w:val="26"/>
      <w:szCs w:val="26"/>
      <w:lang w:val="en-GB" w:bidi="ar-SA"/>
    </w:rPr>
  </w:style>
  <w:style w:type="paragraph" w:styleId="NormalWeb">
    <w:name w:val="Normal (Web)"/>
    <w:basedOn w:val="Normal"/>
    <w:uiPriority w:val="99"/>
    <w:semiHidden/>
    <w:unhideWhenUsed/>
    <w:rsid w:val="00500C21"/>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paragraph" w:styleId="Header">
    <w:name w:val="header"/>
    <w:basedOn w:val="Normal"/>
    <w:link w:val="HeaderChar"/>
    <w:uiPriority w:val="99"/>
    <w:unhideWhenUsed/>
    <w:rsid w:val="00751F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1FAC"/>
    <w:rPr>
      <w:rFonts w:cs="Mangal"/>
    </w:rPr>
  </w:style>
  <w:style w:type="paragraph" w:styleId="Footer">
    <w:name w:val="footer"/>
    <w:basedOn w:val="Normal"/>
    <w:link w:val="FooterChar"/>
    <w:uiPriority w:val="99"/>
    <w:unhideWhenUsed/>
    <w:rsid w:val="00751F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1FAC"/>
    <w:rPr>
      <w:rFonts w:cs="Mangal"/>
    </w:rPr>
  </w:style>
  <w:style w:type="paragraph" w:styleId="Caption">
    <w:name w:val="caption"/>
    <w:basedOn w:val="Normal"/>
    <w:next w:val="Normal"/>
    <w:uiPriority w:val="35"/>
    <w:unhideWhenUsed/>
    <w:qFormat/>
    <w:rsid w:val="00B229DC"/>
    <w:pPr>
      <w:spacing w:after="200" w:line="240" w:lineRule="auto"/>
    </w:pPr>
    <w:rPr>
      <w:i/>
      <w:iCs/>
      <w:color w:val="44546A" w:themeColor="text2"/>
      <w:sz w:val="18"/>
      <w:szCs w:val="16"/>
    </w:rPr>
  </w:style>
  <w:style w:type="paragraph" w:styleId="TOCHeading">
    <w:name w:val="TOC Heading"/>
    <w:basedOn w:val="Heading1"/>
    <w:next w:val="Normal"/>
    <w:uiPriority w:val="39"/>
    <w:unhideWhenUsed/>
    <w:qFormat/>
    <w:rsid w:val="00E84B5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2">
    <w:name w:val="toc 2"/>
    <w:basedOn w:val="Normal"/>
    <w:next w:val="Normal"/>
    <w:autoRedefine/>
    <w:uiPriority w:val="39"/>
    <w:unhideWhenUsed/>
    <w:rsid w:val="00E84B5E"/>
    <w:pPr>
      <w:spacing w:before="240" w:after="0"/>
    </w:pPr>
    <w:rPr>
      <w:rFonts w:cstheme="minorHAnsi"/>
      <w:b/>
      <w:bCs/>
      <w:sz w:val="20"/>
    </w:rPr>
  </w:style>
  <w:style w:type="paragraph" w:styleId="TOC1">
    <w:name w:val="toc 1"/>
    <w:basedOn w:val="Normal"/>
    <w:next w:val="Normal"/>
    <w:autoRedefine/>
    <w:uiPriority w:val="39"/>
    <w:unhideWhenUsed/>
    <w:rsid w:val="00E84B5E"/>
    <w:pPr>
      <w:tabs>
        <w:tab w:val="right" w:leader="dot" w:pos="9350"/>
      </w:tabs>
      <w:spacing w:before="360" w:after="0" w:line="240" w:lineRule="auto"/>
      <w:jc w:val="center"/>
      <w:pPrChange w:id="0" w:author="Ta Huong" w:date="2020-07-01T15:48:00Z">
        <w:pPr>
          <w:spacing w:before="360" w:line="259" w:lineRule="auto"/>
        </w:pPr>
      </w:pPrChange>
    </w:pPr>
    <w:rPr>
      <w:rFonts w:ascii="Times New Roman" w:hAnsi="Times New Roman" w:cs="Times New Roman"/>
      <w:b/>
      <w:bCs/>
      <w:caps/>
      <w:sz w:val="24"/>
      <w:szCs w:val="24"/>
      <w:rPrChange w:id="0" w:author="Ta Huong" w:date="2020-07-01T15:48:00Z">
        <w:rPr>
          <w:rFonts w:asciiTheme="majorHAnsi" w:eastAsiaTheme="minorHAnsi" w:hAnsiTheme="majorHAnsi" w:cs="Mangal"/>
          <w:b/>
          <w:bCs/>
          <w:caps/>
          <w:sz w:val="24"/>
          <w:szCs w:val="24"/>
          <w:lang w:val="en-US" w:eastAsia="en-US" w:bidi="hi-IN"/>
        </w:rPr>
      </w:rPrChange>
    </w:rPr>
  </w:style>
  <w:style w:type="paragraph" w:styleId="TOC3">
    <w:name w:val="toc 3"/>
    <w:basedOn w:val="Normal"/>
    <w:next w:val="Normal"/>
    <w:autoRedefine/>
    <w:uiPriority w:val="39"/>
    <w:unhideWhenUsed/>
    <w:rsid w:val="00E84B5E"/>
    <w:pPr>
      <w:spacing w:after="0"/>
      <w:ind w:left="220"/>
    </w:pPr>
    <w:rPr>
      <w:rFonts w:cstheme="minorHAnsi"/>
      <w:sz w:val="20"/>
    </w:rPr>
  </w:style>
  <w:style w:type="paragraph" w:styleId="TOC4">
    <w:name w:val="toc 4"/>
    <w:basedOn w:val="Normal"/>
    <w:next w:val="Normal"/>
    <w:autoRedefine/>
    <w:uiPriority w:val="39"/>
    <w:unhideWhenUsed/>
    <w:rsid w:val="00E84B5E"/>
    <w:pPr>
      <w:spacing w:after="0"/>
      <w:ind w:left="440"/>
    </w:pPr>
    <w:rPr>
      <w:rFonts w:cstheme="minorHAnsi"/>
      <w:sz w:val="20"/>
    </w:rPr>
  </w:style>
  <w:style w:type="paragraph" w:styleId="TOC5">
    <w:name w:val="toc 5"/>
    <w:basedOn w:val="Normal"/>
    <w:next w:val="Normal"/>
    <w:autoRedefine/>
    <w:uiPriority w:val="39"/>
    <w:unhideWhenUsed/>
    <w:rsid w:val="00E84B5E"/>
    <w:pPr>
      <w:spacing w:after="0"/>
      <w:ind w:left="660"/>
    </w:pPr>
    <w:rPr>
      <w:rFonts w:cstheme="minorHAnsi"/>
      <w:sz w:val="20"/>
    </w:rPr>
  </w:style>
  <w:style w:type="paragraph" w:styleId="TOC6">
    <w:name w:val="toc 6"/>
    <w:basedOn w:val="Normal"/>
    <w:next w:val="Normal"/>
    <w:autoRedefine/>
    <w:uiPriority w:val="39"/>
    <w:unhideWhenUsed/>
    <w:rsid w:val="00E84B5E"/>
    <w:pPr>
      <w:spacing w:after="0"/>
      <w:ind w:left="880"/>
    </w:pPr>
    <w:rPr>
      <w:rFonts w:cstheme="minorHAnsi"/>
      <w:sz w:val="20"/>
    </w:rPr>
  </w:style>
  <w:style w:type="paragraph" w:styleId="TOC7">
    <w:name w:val="toc 7"/>
    <w:basedOn w:val="Normal"/>
    <w:next w:val="Normal"/>
    <w:autoRedefine/>
    <w:uiPriority w:val="39"/>
    <w:unhideWhenUsed/>
    <w:rsid w:val="00E84B5E"/>
    <w:pPr>
      <w:spacing w:after="0"/>
      <w:ind w:left="1100"/>
    </w:pPr>
    <w:rPr>
      <w:rFonts w:cstheme="minorHAnsi"/>
      <w:sz w:val="20"/>
    </w:rPr>
  </w:style>
  <w:style w:type="paragraph" w:styleId="TOC8">
    <w:name w:val="toc 8"/>
    <w:basedOn w:val="Normal"/>
    <w:next w:val="Normal"/>
    <w:autoRedefine/>
    <w:uiPriority w:val="39"/>
    <w:unhideWhenUsed/>
    <w:rsid w:val="00E84B5E"/>
    <w:pPr>
      <w:spacing w:after="0"/>
      <w:ind w:left="1320"/>
    </w:pPr>
    <w:rPr>
      <w:rFonts w:cstheme="minorHAnsi"/>
      <w:sz w:val="20"/>
    </w:rPr>
  </w:style>
  <w:style w:type="paragraph" w:styleId="TOC9">
    <w:name w:val="toc 9"/>
    <w:basedOn w:val="Normal"/>
    <w:next w:val="Normal"/>
    <w:autoRedefine/>
    <w:uiPriority w:val="39"/>
    <w:unhideWhenUsed/>
    <w:rsid w:val="00E84B5E"/>
    <w:pPr>
      <w:spacing w:after="0"/>
      <w:ind w:left="1540"/>
    </w:pPr>
    <w:rPr>
      <w:rFonts w:cstheme="minorHAnsi"/>
      <w:sz w:val="20"/>
    </w:rPr>
  </w:style>
  <w:style w:type="character" w:styleId="Hyperlink">
    <w:name w:val="Hyperlink"/>
    <w:basedOn w:val="DefaultParagraphFont"/>
    <w:uiPriority w:val="99"/>
    <w:unhideWhenUsed/>
    <w:rsid w:val="00E84B5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967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_rels/header3.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34801-C2F0-43FD-B5BF-D5E1985FD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37</Pages>
  <Words>5383</Words>
  <Characters>30686</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 Huong</dc:creator>
  <cp:keywords/>
  <dc:description/>
  <cp:lastModifiedBy>Trần Minh Quân Võ</cp:lastModifiedBy>
  <cp:revision>18</cp:revision>
  <dcterms:created xsi:type="dcterms:W3CDTF">2020-06-30T09:53:00Z</dcterms:created>
  <dcterms:modified xsi:type="dcterms:W3CDTF">2020-07-02T13:38:00Z</dcterms:modified>
</cp:coreProperties>
</file>